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F5" w:rsidRDefault="00AB22A1" w:rsidP="008702F7">
      <w:pPr>
        <w:pStyle w:val="Title"/>
        <w:rPr>
          <w:sz w:val="16"/>
          <w:szCs w:val="16"/>
        </w:rPr>
      </w:pPr>
      <w:r>
        <w:rPr>
          <w:noProof/>
        </w:rPr>
        <w:drawing>
          <wp:anchor distT="0" distB="0" distL="114300" distR="114300" simplePos="0" relativeHeight="251676672" behindDoc="0" locked="0" layoutInCell="1" allowOverlap="0" wp14:anchorId="04D356F4" wp14:editId="3ABB7933">
            <wp:simplePos x="0" y="0"/>
            <wp:positionH relativeFrom="column">
              <wp:posOffset>4965169</wp:posOffset>
            </wp:positionH>
            <wp:positionV relativeFrom="paragraph">
              <wp:posOffset>416394</wp:posOffset>
            </wp:positionV>
            <wp:extent cx="1254642" cy="561786"/>
            <wp:effectExtent l="0" t="0" r="3175" b="0"/>
            <wp:wrapNone/>
            <wp:docPr id="14" name="Picture 14" descr="new-esri-logo.gif (65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esri-logo.gif (657×2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4642" cy="561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364">
        <w:rPr>
          <w:b w:val="0"/>
          <w:bCs w:val="0"/>
          <w:noProof/>
        </w:rPr>
        <w:drawing>
          <wp:anchor distT="0" distB="0" distL="114300" distR="114300" simplePos="0" relativeHeight="251671552" behindDoc="0" locked="0" layoutInCell="1" allowOverlap="1" wp14:anchorId="49C4A370" wp14:editId="17BEEE0F">
            <wp:simplePos x="0" y="0"/>
            <wp:positionH relativeFrom="column">
              <wp:posOffset>3458210</wp:posOffset>
            </wp:positionH>
            <wp:positionV relativeFrom="paragraph">
              <wp:posOffset>-15875</wp:posOffset>
            </wp:positionV>
            <wp:extent cx="2768600" cy="488315"/>
            <wp:effectExtent l="0" t="0" r="0" b="6985"/>
            <wp:wrapSquare wrapText="bothSides"/>
            <wp:docPr id="2" name="Picture 1" descr="noaa-cs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a-csc-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8600" cy="488315"/>
                    </a:xfrm>
                    <a:prstGeom prst="rect">
                      <a:avLst/>
                    </a:prstGeom>
                    <a:noFill/>
                  </pic:spPr>
                </pic:pic>
              </a:graphicData>
            </a:graphic>
            <wp14:sizeRelH relativeFrom="page">
              <wp14:pctWidth>0</wp14:pctWidth>
            </wp14:sizeRelH>
            <wp14:sizeRelV relativeFrom="page">
              <wp14:pctHeight>0</wp14:pctHeight>
            </wp14:sizeRelV>
          </wp:anchor>
        </w:drawing>
      </w:r>
      <w:sdt>
        <w:sdtPr>
          <w:rPr>
            <w:rStyle w:val="Style1"/>
            <w:b/>
          </w:rPr>
          <w:alias w:val="Document Type"/>
          <w:tag w:val="Select Document Type"/>
          <w:id w:val="-864832684"/>
          <w:placeholder>
            <w:docPart w:val="DefaultPlaceholder_1082065159"/>
          </w:placeholder>
          <w:dropDownList>
            <w:listItem w:value="Choose an item."/>
            <w:listItem w:displayText="Frequent Questions" w:value="Frequent Questions"/>
            <w:listItem w:displayText="Method Description" w:value="Method Description"/>
            <w:listItem w:displayText="Data Description" w:value="Data Description"/>
            <w:listItem w:displayText="Tool Description" w:value="Tool Description"/>
            <w:listItem w:displayText="Intallation Guide" w:value="Intallation Guide"/>
            <w:listItem w:displayText="Center Training" w:value="Center Training"/>
            <w:listItem w:displayText="Data Requirements" w:value="Data Requirements"/>
            <w:listItem w:displayText="Tutorial" w:value="Tutorial"/>
          </w:dropDownList>
        </w:sdtPr>
        <w:sdtEndPr>
          <w:rPr>
            <w:rStyle w:val="DefaultParagraphFont"/>
            <w:rFonts w:ascii="Times New Roman" w:hAnsi="Times New Roman"/>
            <w:b w:val="0"/>
            <w:bCs w:val="0"/>
            <w:smallCaps w:val="0"/>
            <w:sz w:val="36"/>
          </w:rPr>
        </w:sdtEndPr>
        <w:sdtContent>
          <w:r w:rsidR="00DA1E60" w:rsidRPr="00006D9A">
            <w:rPr>
              <w:rStyle w:val="Style1"/>
              <w:b/>
            </w:rPr>
            <w:t>Tutorial</w:t>
          </w:r>
        </w:sdtContent>
      </w:sdt>
      <w:bookmarkStart w:id="0" w:name="Editing"/>
      <w:bookmarkEnd w:id="0"/>
      <w:r w:rsidR="00726241">
        <w:rPr>
          <w:sz w:val="16"/>
          <w:szCs w:val="16"/>
        </w:rPr>
        <w:t xml:space="preserve">                                    </w:t>
      </w:r>
    </w:p>
    <w:p w:rsidR="002B2A71" w:rsidRDefault="00726241" w:rsidP="008702F7">
      <w:pPr>
        <w:pStyle w:val="Title"/>
        <w:rPr>
          <w:sz w:val="16"/>
          <w:szCs w:val="16"/>
        </w:rPr>
      </w:pPr>
      <w:r>
        <w:rPr>
          <w:sz w:val="16"/>
          <w:szCs w:val="16"/>
        </w:rPr>
        <w:t xml:space="preserve">                                                                                                   </w:t>
      </w:r>
    </w:p>
    <w:p w:rsidR="00AB22A1" w:rsidRDefault="00AB22A1" w:rsidP="004F503E">
      <w:pPr>
        <w:jc w:val="right"/>
      </w:pPr>
    </w:p>
    <w:p w:rsidR="00AB22A1" w:rsidRDefault="00AB22A1" w:rsidP="004F503E">
      <w:pPr>
        <w:jc w:val="right"/>
      </w:pPr>
    </w:p>
    <w:p w:rsidR="00006D9A" w:rsidRPr="00006D9A" w:rsidRDefault="00006D9A" w:rsidP="004F503E">
      <w:pPr>
        <w:jc w:val="right"/>
      </w:pPr>
    </w:p>
    <w:sdt>
      <w:sdtPr>
        <w:id w:val="707375005"/>
        <w:placeholder>
          <w:docPart w:val="DefaultPlaceholder_1082065158"/>
        </w:placeholder>
      </w:sdtPr>
      <w:sdtEndPr>
        <w:rPr>
          <w:sz w:val="36"/>
          <w:szCs w:val="36"/>
        </w:rPr>
      </w:sdtEndPr>
      <w:sdtContent>
        <w:p w:rsidR="008456F8" w:rsidRPr="004F503E" w:rsidRDefault="0036232B" w:rsidP="00186B66">
          <w:pPr>
            <w:spacing w:before="37"/>
            <w:ind w:right="-20"/>
          </w:pPr>
          <w:r>
            <w:rPr>
              <w:rFonts w:eastAsia="Calibri" w:cs="Calibri"/>
              <w:b/>
              <w:bCs/>
              <w:spacing w:val="-1"/>
              <w:sz w:val="36"/>
              <w:szCs w:val="36"/>
            </w:rPr>
            <w:t>Benthic Terrain Modeler</w:t>
          </w:r>
          <w:r w:rsidR="00186B66" w:rsidRPr="00294F35">
            <w:rPr>
              <w:rFonts w:eastAsia="Calibri" w:cs="Calibri"/>
              <w:b/>
              <w:bCs/>
              <w:sz w:val="36"/>
              <w:szCs w:val="36"/>
            </w:rPr>
            <w:t xml:space="preserve"> for ArcGIS </w:t>
          </w:r>
          <w:r w:rsidR="0086622C">
            <w:rPr>
              <w:rFonts w:eastAsia="Calibri" w:cs="Calibri"/>
              <w:b/>
              <w:bCs/>
              <w:sz w:val="36"/>
              <w:szCs w:val="36"/>
            </w:rPr>
            <w:t>10.</w:t>
          </w:r>
          <w:r w:rsidR="00752C3A">
            <w:rPr>
              <w:rFonts w:eastAsia="Calibri" w:cs="Calibri"/>
              <w:b/>
              <w:bCs/>
              <w:sz w:val="36"/>
              <w:szCs w:val="36"/>
            </w:rPr>
            <w:t>1</w:t>
          </w:r>
          <w:r w:rsidR="007C00BF">
            <w:rPr>
              <w:rFonts w:eastAsia="Calibri" w:cs="Calibri"/>
              <w:b/>
              <w:bCs/>
              <w:sz w:val="36"/>
              <w:szCs w:val="36"/>
            </w:rPr>
            <w:t xml:space="preserve"> &amp; 10.2</w:t>
          </w:r>
          <w:r w:rsidR="00726241">
            <w:rPr>
              <w:rFonts w:eastAsia="Calibri" w:cs="Calibri"/>
              <w:b/>
              <w:bCs/>
              <w:sz w:val="36"/>
              <w:szCs w:val="36"/>
            </w:rPr>
            <w:t xml:space="preserve">   </w:t>
          </w:r>
        </w:p>
      </w:sdtContent>
    </w:sdt>
    <w:p w:rsidR="00D12DA8" w:rsidRPr="0042344A" w:rsidRDefault="00D12DA8" w:rsidP="00D12DA8">
      <w:pPr>
        <w:rPr>
          <w:color w:val="000000"/>
        </w:rPr>
      </w:pPr>
    </w:p>
    <w:p w:rsidR="00D12DA8" w:rsidRPr="0042344A" w:rsidRDefault="008A005D" w:rsidP="00D12DA8">
      <w:pPr>
        <w:pStyle w:val="Default"/>
        <w:rPr>
          <w:rFonts w:ascii="Calibri" w:hAnsi="Calibri"/>
          <w:b/>
          <w:sz w:val="32"/>
          <w:szCs w:val="32"/>
        </w:rPr>
      </w:pPr>
      <w:sdt>
        <w:sdtPr>
          <w:rPr>
            <w:rStyle w:val="Heading1Char"/>
            <w:rFonts w:eastAsia="Calibri"/>
          </w:rPr>
          <w:alias w:val="Month and Year"/>
          <w:tag w:val="Month and Year"/>
          <w:id w:val="-2018685004"/>
          <w:placeholder>
            <w:docPart w:val="96B4736CAF9642A198C6F955A72E2104"/>
          </w:placeholder>
          <w:date w:fullDate="2013-09-17T00:00:00Z">
            <w:dateFormat w:val="MMMM yyyy"/>
            <w:lid w:val="en-US"/>
            <w:storeMappedDataAs w:val="dateTime"/>
            <w:calendar w:val="gregorian"/>
          </w:date>
        </w:sdtPr>
        <w:sdtEndPr>
          <w:rPr>
            <w:rStyle w:val="Heading1Char"/>
          </w:rPr>
        </w:sdtEndPr>
        <w:sdtContent>
          <w:del w:id="1" w:author="Shaun Walbridge" w:date="2013-09-17T01:41:00Z">
            <w:r w:rsidR="004F503E" w:rsidDel="004310EB">
              <w:rPr>
                <w:rStyle w:val="Heading1Char"/>
                <w:rFonts w:eastAsia="Calibri"/>
              </w:rPr>
              <w:delText>September 2013</w:delText>
            </w:r>
          </w:del>
          <w:ins w:id="2" w:author="Shaun Walbridge" w:date="2013-09-17T01:41:00Z">
            <w:r w:rsidR="004310EB">
              <w:rPr>
                <w:rStyle w:val="Heading1Char"/>
                <w:rFonts w:eastAsia="Calibri"/>
              </w:rPr>
              <w:t>September 2013</w:t>
            </w:r>
          </w:ins>
        </w:sdtContent>
      </w:sdt>
    </w:p>
    <w:p w:rsidR="00BB7A86" w:rsidRPr="00BB7A86" w:rsidRDefault="00B843A9" w:rsidP="00BB7A86">
      <w:pPr>
        <w:rPr>
          <w:b/>
          <w:sz w:val="56"/>
          <w:szCs w:val="56"/>
        </w:rPr>
      </w:pPr>
      <w:r>
        <w:rPr>
          <w:noProof/>
          <w:sz w:val="32"/>
          <w:szCs w:val="32"/>
        </w:rPr>
        <mc:AlternateContent>
          <mc:Choice Requires="wps">
            <w:drawing>
              <wp:anchor distT="4294967295" distB="4294967295" distL="114300" distR="114300" simplePos="0" relativeHeight="251657216" behindDoc="0" locked="0" layoutInCell="1" allowOverlap="1" wp14:anchorId="73C34EA3" wp14:editId="26ACB2B6">
                <wp:simplePos x="0" y="0"/>
                <wp:positionH relativeFrom="column">
                  <wp:posOffset>1270</wp:posOffset>
                </wp:positionH>
                <wp:positionV relativeFrom="paragraph">
                  <wp:posOffset>281939</wp:posOffset>
                </wp:positionV>
                <wp:extent cx="2667000" cy="0"/>
                <wp:effectExtent l="0" t="0" r="19050" b="1905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pt;margin-top:22.2pt;width:210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" strokeweight="1.25pt"/>
            </w:pict>
          </mc:Fallback>
        </mc:AlternateContent>
      </w:r>
    </w:p>
    <w:p w:rsidR="005C0873" w:rsidRPr="00483833" w:rsidRDefault="005C0873" w:rsidP="005C0873">
      <w:pPr>
        <w:pStyle w:val="Heading1"/>
      </w:pPr>
      <w:r>
        <w:t>Int</w:t>
      </w:r>
      <w:r w:rsidRPr="00483833">
        <w:t>roduction</w:t>
      </w:r>
    </w:p>
    <w:p w:rsidR="001B2D0E" w:rsidRDefault="00515282" w:rsidP="00515282">
      <w:pPr>
        <w:spacing w:before="2"/>
        <w:ind w:right="211"/>
        <w:rPr>
          <w:rFonts w:eastAsia="Calibri" w:cs="Calibri"/>
          <w:spacing w:val="1"/>
        </w:rPr>
      </w:pPr>
      <w:r w:rsidRPr="00515282">
        <w:rPr>
          <w:rFonts w:eastAsia="Calibri" w:cs="Calibri"/>
          <w:spacing w:val="1"/>
        </w:rPr>
        <w:t xml:space="preserve">This </w:t>
      </w:r>
      <w:r w:rsidR="00FB5286">
        <w:rPr>
          <w:rFonts w:eastAsia="Calibri" w:cs="Calibri"/>
          <w:spacing w:val="1"/>
        </w:rPr>
        <w:t xml:space="preserve">tutorial </w:t>
      </w:r>
      <w:r w:rsidRPr="00515282">
        <w:rPr>
          <w:rFonts w:eastAsia="Calibri" w:cs="Calibri"/>
          <w:spacing w:val="1"/>
        </w:rPr>
        <w:t xml:space="preserve">will introduce you to the </w:t>
      </w:r>
      <w:r w:rsidRPr="00515282">
        <w:rPr>
          <w:rFonts w:eastAsia="Calibri" w:cs="Calibri"/>
          <w:b/>
          <w:spacing w:val="1"/>
        </w:rPr>
        <w:t>Benthic Terrain Modeler</w:t>
      </w:r>
      <w:r w:rsidR="00D8596C">
        <w:rPr>
          <w:rFonts w:eastAsia="Calibri" w:cs="Calibri"/>
          <w:b/>
          <w:spacing w:val="1"/>
        </w:rPr>
        <w:t xml:space="preserve"> (BTM)</w:t>
      </w:r>
      <w:r>
        <w:rPr>
          <w:rFonts w:eastAsia="Calibri" w:cs="Calibri"/>
          <w:spacing w:val="1"/>
        </w:rPr>
        <w:t xml:space="preserve"> toolbox for ArcGIS v10</w:t>
      </w:r>
      <w:r w:rsidR="006615C8">
        <w:rPr>
          <w:rFonts w:eastAsia="Calibri" w:cs="Calibri"/>
          <w:spacing w:val="1"/>
        </w:rPr>
        <w:t>.</w:t>
      </w:r>
      <w:r w:rsidR="00752C3A">
        <w:rPr>
          <w:rFonts w:eastAsia="Calibri" w:cs="Calibri"/>
          <w:spacing w:val="1"/>
        </w:rPr>
        <w:t>1</w:t>
      </w:r>
      <w:r w:rsidR="007C00BF">
        <w:rPr>
          <w:rFonts w:eastAsia="Calibri" w:cs="Calibri"/>
          <w:spacing w:val="1"/>
        </w:rPr>
        <w:t xml:space="preserve"> &amp; 10.2</w:t>
      </w:r>
      <w:r w:rsidRPr="00515282">
        <w:rPr>
          <w:rFonts w:eastAsia="Calibri" w:cs="Calibri"/>
          <w:spacing w:val="1"/>
        </w:rPr>
        <w:t>, a</w:t>
      </w:r>
      <w:r>
        <w:rPr>
          <w:rFonts w:eastAsia="Calibri" w:cs="Calibri"/>
          <w:spacing w:val="1"/>
        </w:rPr>
        <w:t xml:space="preserve"> </w:t>
      </w:r>
      <w:r w:rsidRPr="00515282">
        <w:rPr>
          <w:rFonts w:eastAsia="Calibri" w:cs="Calibri"/>
          <w:spacing w:val="1"/>
        </w:rPr>
        <w:t xml:space="preserve">collection of </w:t>
      </w:r>
      <w:r w:rsidR="007C5713" w:rsidRPr="00515282">
        <w:rPr>
          <w:rFonts w:eastAsia="Calibri" w:cs="Calibri"/>
          <w:spacing w:val="1"/>
        </w:rPr>
        <w:t>E</w:t>
      </w:r>
      <w:r w:rsidR="007C5713">
        <w:rPr>
          <w:rFonts w:eastAsia="Calibri" w:cs="Calibri"/>
          <w:spacing w:val="1"/>
        </w:rPr>
        <w:t>sri</w:t>
      </w:r>
      <w:r w:rsidRPr="00515282">
        <w:rPr>
          <w:rFonts w:eastAsia="Calibri" w:cs="Calibri"/>
          <w:spacing w:val="1"/>
        </w:rPr>
        <w:t>® ArcGIS®-base</w:t>
      </w:r>
      <w:r>
        <w:rPr>
          <w:rFonts w:eastAsia="Calibri" w:cs="Calibri"/>
          <w:spacing w:val="1"/>
        </w:rPr>
        <w:t xml:space="preserve">d tools that coastal and marine </w:t>
      </w:r>
      <w:r w:rsidRPr="00515282">
        <w:rPr>
          <w:rFonts w:eastAsia="Calibri" w:cs="Calibri"/>
          <w:spacing w:val="1"/>
        </w:rPr>
        <w:t>resource managers can use in concert</w:t>
      </w:r>
      <w:r>
        <w:rPr>
          <w:rFonts w:eastAsia="Calibri" w:cs="Calibri"/>
          <w:spacing w:val="1"/>
        </w:rPr>
        <w:t xml:space="preserve"> with bathymetric data sets, in </w:t>
      </w:r>
      <w:r w:rsidRPr="00515282">
        <w:rPr>
          <w:rFonts w:eastAsia="Calibri" w:cs="Calibri"/>
          <w:spacing w:val="1"/>
        </w:rPr>
        <w:t>order to examine and classify the be</w:t>
      </w:r>
      <w:r>
        <w:rPr>
          <w:rFonts w:eastAsia="Calibri" w:cs="Calibri"/>
          <w:spacing w:val="1"/>
        </w:rPr>
        <w:t xml:space="preserve">nthic environment. </w:t>
      </w:r>
      <w:r w:rsidRPr="00515282">
        <w:rPr>
          <w:rFonts w:eastAsia="Calibri" w:cs="Calibri"/>
          <w:spacing w:val="1"/>
        </w:rPr>
        <w:t>The BTM toolb</w:t>
      </w:r>
      <w:r>
        <w:rPr>
          <w:rFonts w:eastAsia="Calibri" w:cs="Calibri"/>
          <w:spacing w:val="1"/>
        </w:rPr>
        <w:t>ox</w:t>
      </w:r>
      <w:r w:rsidRPr="00515282">
        <w:rPr>
          <w:rFonts w:eastAsia="Calibri" w:cs="Calibri"/>
          <w:spacing w:val="1"/>
        </w:rPr>
        <w:t xml:space="preserve"> contains a set of </w:t>
      </w:r>
      <w:r w:rsidR="00FB5286">
        <w:rPr>
          <w:rFonts w:eastAsia="Calibri" w:cs="Calibri"/>
          <w:spacing w:val="1"/>
        </w:rPr>
        <w:t>customized scripts</w:t>
      </w:r>
      <w:r>
        <w:rPr>
          <w:rFonts w:eastAsia="Calibri" w:cs="Calibri"/>
          <w:spacing w:val="1"/>
        </w:rPr>
        <w:t xml:space="preserve"> that allow users to create </w:t>
      </w:r>
      <w:r w:rsidRPr="00515282">
        <w:rPr>
          <w:rFonts w:eastAsia="Calibri" w:cs="Calibri"/>
          <w:spacing w:val="1"/>
        </w:rPr>
        <w:t>grids of bathymetric position i</w:t>
      </w:r>
      <w:r>
        <w:rPr>
          <w:rFonts w:eastAsia="Calibri" w:cs="Calibri"/>
          <w:spacing w:val="1"/>
        </w:rPr>
        <w:t>ndex</w:t>
      </w:r>
      <w:r w:rsidR="00B47C5A">
        <w:rPr>
          <w:rFonts w:eastAsia="Calibri" w:cs="Calibri"/>
          <w:spacing w:val="1"/>
        </w:rPr>
        <w:t xml:space="preserve"> (BPI)</w:t>
      </w:r>
      <w:r>
        <w:rPr>
          <w:rFonts w:eastAsia="Calibri" w:cs="Calibri"/>
          <w:spacing w:val="1"/>
        </w:rPr>
        <w:t>,</w:t>
      </w:r>
      <w:r w:rsidR="00B47C5A">
        <w:rPr>
          <w:rFonts w:eastAsia="Calibri" w:cs="Calibri"/>
          <w:spacing w:val="1"/>
        </w:rPr>
        <w:t xml:space="preserve"> standardized BPI’s, slope,</w:t>
      </w:r>
      <w:r>
        <w:rPr>
          <w:rFonts w:eastAsia="Calibri" w:cs="Calibri"/>
          <w:spacing w:val="1"/>
        </w:rPr>
        <w:t xml:space="preserve"> rugosity</w:t>
      </w:r>
      <w:r w:rsidR="00F76C92">
        <w:rPr>
          <w:rFonts w:eastAsia="Calibri" w:cs="Calibri"/>
          <w:spacing w:val="1"/>
        </w:rPr>
        <w:t>, and other geomorphometric measurements</w:t>
      </w:r>
      <w:r>
        <w:rPr>
          <w:rFonts w:eastAsia="Calibri" w:cs="Calibri"/>
          <w:spacing w:val="1"/>
        </w:rPr>
        <w:t xml:space="preserve"> from an input </w:t>
      </w:r>
      <w:r w:rsidR="00B47C5A">
        <w:rPr>
          <w:rFonts w:eastAsia="Calibri" w:cs="Calibri"/>
          <w:spacing w:val="1"/>
        </w:rPr>
        <w:t xml:space="preserve">bathymetric </w:t>
      </w:r>
      <w:r w:rsidRPr="00515282">
        <w:rPr>
          <w:rFonts w:eastAsia="Calibri" w:cs="Calibri"/>
          <w:spacing w:val="1"/>
        </w:rPr>
        <w:t xml:space="preserve">data set. </w:t>
      </w:r>
      <w:r w:rsidR="00B47C5A">
        <w:rPr>
          <w:rFonts w:eastAsia="Calibri" w:cs="Calibri"/>
          <w:spacing w:val="1"/>
        </w:rPr>
        <w:t>Additionally</w:t>
      </w:r>
      <w:r w:rsidR="00F76C92">
        <w:rPr>
          <w:rFonts w:eastAsia="Calibri" w:cs="Calibri"/>
          <w:spacing w:val="1"/>
        </w:rPr>
        <w:t>,</w:t>
      </w:r>
      <w:r w:rsidR="00B47C5A">
        <w:rPr>
          <w:rFonts w:eastAsia="Calibri" w:cs="Calibri"/>
          <w:spacing w:val="1"/>
        </w:rPr>
        <w:t xml:space="preserve"> </w:t>
      </w:r>
      <w:r w:rsidR="00F76C92">
        <w:rPr>
          <w:rFonts w:eastAsia="Calibri" w:cs="Calibri"/>
          <w:spacing w:val="1"/>
        </w:rPr>
        <w:t xml:space="preserve">a </w:t>
      </w:r>
      <w:r w:rsidRPr="00515282">
        <w:rPr>
          <w:rFonts w:eastAsia="Calibri" w:cs="Calibri"/>
          <w:spacing w:val="1"/>
        </w:rPr>
        <w:t>te</w:t>
      </w:r>
      <w:r>
        <w:rPr>
          <w:rFonts w:eastAsia="Calibri" w:cs="Calibri"/>
          <w:spacing w:val="1"/>
        </w:rPr>
        <w:t xml:space="preserve">rrain classification </w:t>
      </w:r>
      <w:r w:rsidR="00FB5286">
        <w:rPr>
          <w:rFonts w:eastAsia="Calibri" w:cs="Calibri"/>
          <w:spacing w:val="1"/>
        </w:rPr>
        <w:t>script</w:t>
      </w:r>
      <w:r>
        <w:rPr>
          <w:rFonts w:eastAsia="Calibri" w:cs="Calibri"/>
          <w:spacing w:val="1"/>
        </w:rPr>
        <w:t xml:space="preserve"> </w:t>
      </w:r>
      <w:r w:rsidRPr="00515282">
        <w:rPr>
          <w:rFonts w:eastAsia="Calibri" w:cs="Calibri"/>
          <w:spacing w:val="1"/>
        </w:rPr>
        <w:t>give</w:t>
      </w:r>
      <w:r w:rsidR="00F76C92">
        <w:rPr>
          <w:rFonts w:eastAsia="Calibri" w:cs="Calibri"/>
          <w:spacing w:val="1"/>
        </w:rPr>
        <w:t>s</w:t>
      </w:r>
      <w:r w:rsidRPr="00515282">
        <w:rPr>
          <w:rFonts w:eastAsia="Calibri" w:cs="Calibri"/>
          <w:spacing w:val="1"/>
        </w:rPr>
        <w:t xml:space="preserve"> users the freedom to creat</w:t>
      </w:r>
      <w:r>
        <w:rPr>
          <w:rFonts w:eastAsia="Calibri" w:cs="Calibri"/>
          <w:spacing w:val="1"/>
        </w:rPr>
        <w:t xml:space="preserve">e their own </w:t>
      </w:r>
      <w:r w:rsidR="00B47C5A">
        <w:rPr>
          <w:rFonts w:eastAsia="Calibri" w:cs="Calibri"/>
          <w:spacing w:val="1"/>
        </w:rPr>
        <w:t xml:space="preserve">zone and structure </w:t>
      </w:r>
      <w:r>
        <w:rPr>
          <w:rFonts w:eastAsia="Calibri" w:cs="Calibri"/>
          <w:spacing w:val="1"/>
        </w:rPr>
        <w:t xml:space="preserve">classifications and </w:t>
      </w:r>
      <w:r w:rsidRPr="00515282">
        <w:rPr>
          <w:rFonts w:eastAsia="Calibri" w:cs="Calibri"/>
          <w:spacing w:val="1"/>
        </w:rPr>
        <w:t>define the relationships that charact</w:t>
      </w:r>
      <w:r>
        <w:rPr>
          <w:rFonts w:eastAsia="Calibri" w:cs="Calibri"/>
          <w:spacing w:val="1"/>
        </w:rPr>
        <w:t xml:space="preserve">erize them. </w:t>
      </w:r>
    </w:p>
    <w:p w:rsidR="00A83D96" w:rsidRDefault="00A83D96" w:rsidP="00515282">
      <w:pPr>
        <w:spacing w:before="2"/>
        <w:ind w:right="211"/>
        <w:rPr>
          <w:rFonts w:eastAsia="Calibri" w:cs="Calibri"/>
          <w:spacing w:val="1"/>
        </w:rPr>
      </w:pPr>
    </w:p>
    <w:p w:rsidR="001B2D0E" w:rsidRDefault="00A83D96" w:rsidP="00A83D96">
      <w:pPr>
        <w:spacing w:before="2"/>
        <w:ind w:right="211"/>
        <w:rPr>
          <w:rFonts w:eastAsia="Calibri" w:cs="Calibri"/>
          <w:spacing w:val="1"/>
        </w:rPr>
      </w:pPr>
      <w:r w:rsidRPr="00A83D96">
        <w:rPr>
          <w:rFonts w:eastAsia="Calibri" w:cs="Calibri"/>
          <w:spacing w:val="1"/>
        </w:rPr>
        <w:t xml:space="preserve">The BTM </w:t>
      </w:r>
      <w:r w:rsidR="00A5322E">
        <w:rPr>
          <w:rFonts w:eastAsia="Calibri" w:cs="Calibri"/>
          <w:spacing w:val="1"/>
        </w:rPr>
        <w:t>tool</w:t>
      </w:r>
      <w:r w:rsidR="00AE64FC">
        <w:rPr>
          <w:rFonts w:eastAsia="Calibri" w:cs="Calibri"/>
          <w:spacing w:val="1"/>
        </w:rPr>
        <w:t>box</w:t>
      </w:r>
      <w:r w:rsidRPr="00A83D96">
        <w:rPr>
          <w:rFonts w:eastAsia="Calibri" w:cs="Calibri"/>
          <w:spacing w:val="1"/>
        </w:rPr>
        <w:t xml:space="preserve"> </w:t>
      </w:r>
      <w:r w:rsidR="00DB72A0">
        <w:rPr>
          <w:rFonts w:eastAsia="Calibri" w:cs="Calibri"/>
          <w:spacing w:val="1"/>
        </w:rPr>
        <w:t>for</w:t>
      </w:r>
      <w:r w:rsidR="00DB72A0" w:rsidRPr="00A83D96">
        <w:rPr>
          <w:rFonts w:eastAsia="Calibri" w:cs="Calibri"/>
          <w:spacing w:val="1"/>
        </w:rPr>
        <w:t xml:space="preserve"> </w:t>
      </w:r>
      <w:r w:rsidR="00DB72A0">
        <w:rPr>
          <w:rFonts w:eastAsia="Calibri" w:cs="Calibri"/>
          <w:spacing w:val="1"/>
        </w:rPr>
        <w:t xml:space="preserve">ArcGIS </w:t>
      </w:r>
      <w:r w:rsidR="0086622C">
        <w:rPr>
          <w:rFonts w:eastAsia="Calibri" w:cs="Calibri"/>
          <w:spacing w:val="1"/>
        </w:rPr>
        <w:t>creates a user-</w:t>
      </w:r>
      <w:r w:rsidRPr="00A83D96">
        <w:rPr>
          <w:rFonts w:eastAsia="Calibri" w:cs="Calibri"/>
          <w:spacing w:val="1"/>
        </w:rPr>
        <w:t>defined</w:t>
      </w:r>
      <w:r>
        <w:rPr>
          <w:rFonts w:eastAsia="Calibri" w:cs="Calibri"/>
          <w:spacing w:val="1"/>
        </w:rPr>
        <w:t xml:space="preserve"> </w:t>
      </w:r>
      <w:r w:rsidRPr="00A83D96">
        <w:rPr>
          <w:rFonts w:eastAsia="Calibri" w:cs="Calibri"/>
          <w:spacing w:val="1"/>
        </w:rPr>
        <w:t xml:space="preserve">classification system of benthic terrain. The </w:t>
      </w:r>
      <w:r w:rsidR="00A5322E">
        <w:rPr>
          <w:rFonts w:eastAsia="Calibri" w:cs="Calibri"/>
          <w:spacing w:val="1"/>
        </w:rPr>
        <w:t xml:space="preserve">BTM </w:t>
      </w:r>
      <w:r w:rsidR="00DB72A0">
        <w:rPr>
          <w:rFonts w:eastAsia="Calibri" w:cs="Calibri"/>
          <w:spacing w:val="1"/>
        </w:rPr>
        <w:t>scripts</w:t>
      </w:r>
      <w:r>
        <w:rPr>
          <w:rFonts w:eastAsia="Calibri" w:cs="Calibri"/>
          <w:spacing w:val="1"/>
        </w:rPr>
        <w:t xml:space="preserve"> t</w:t>
      </w:r>
      <w:r w:rsidR="00A5322E">
        <w:rPr>
          <w:rFonts w:eastAsia="Calibri" w:cs="Calibri"/>
          <w:spacing w:val="1"/>
        </w:rPr>
        <w:t>ransform</w:t>
      </w:r>
      <w:r>
        <w:rPr>
          <w:rFonts w:eastAsia="Calibri" w:cs="Calibri"/>
          <w:spacing w:val="1"/>
        </w:rPr>
        <w:t xml:space="preserve"> digital </w:t>
      </w:r>
      <w:r w:rsidRPr="00A83D96">
        <w:rPr>
          <w:rFonts w:eastAsia="Calibri" w:cs="Calibri"/>
          <w:spacing w:val="1"/>
        </w:rPr>
        <w:t>elevation data</w:t>
      </w:r>
      <w:r w:rsidR="00A5322E">
        <w:rPr>
          <w:rFonts w:eastAsia="Calibri" w:cs="Calibri"/>
          <w:spacing w:val="1"/>
        </w:rPr>
        <w:t xml:space="preserve"> </w:t>
      </w:r>
      <w:r>
        <w:rPr>
          <w:rFonts w:eastAsia="Calibri" w:cs="Calibri"/>
          <w:spacing w:val="1"/>
        </w:rPr>
        <w:t xml:space="preserve">into a </w:t>
      </w:r>
      <w:r w:rsidRPr="00A83D96">
        <w:rPr>
          <w:rFonts w:eastAsia="Calibri" w:cs="Calibri"/>
          <w:spacing w:val="1"/>
        </w:rPr>
        <w:t>classified product for use in research or natural re</w:t>
      </w:r>
      <w:r w:rsidR="00A5322E">
        <w:rPr>
          <w:rFonts w:eastAsia="Calibri" w:cs="Calibri"/>
          <w:spacing w:val="1"/>
        </w:rPr>
        <w:t>source management.</w:t>
      </w:r>
      <w:r>
        <w:rPr>
          <w:rFonts w:eastAsia="Calibri" w:cs="Calibri"/>
          <w:spacing w:val="1"/>
        </w:rPr>
        <w:t xml:space="preserve"> However the </w:t>
      </w:r>
      <w:r w:rsidRPr="00A83D96">
        <w:rPr>
          <w:rFonts w:eastAsia="Calibri" w:cs="Calibri"/>
          <w:spacing w:val="1"/>
        </w:rPr>
        <w:t>principles behind the tool are general enough to be used</w:t>
      </w:r>
      <w:r>
        <w:rPr>
          <w:rFonts w:eastAsia="Calibri" w:cs="Calibri"/>
          <w:spacing w:val="1"/>
        </w:rPr>
        <w:t xml:space="preserve"> on any digital elevation data. </w:t>
      </w:r>
      <w:r w:rsidR="00A5322E">
        <w:rPr>
          <w:rFonts w:eastAsia="Calibri" w:cs="Calibri"/>
          <w:spacing w:val="1"/>
        </w:rPr>
        <w:t>The inclusion of</w:t>
      </w:r>
      <w:r w:rsidRPr="00A83D96">
        <w:rPr>
          <w:rFonts w:eastAsia="Calibri" w:cs="Calibri"/>
          <w:spacing w:val="1"/>
        </w:rPr>
        <w:t xml:space="preserve"> flexible and customizable terrain </w:t>
      </w:r>
      <w:r w:rsidR="00A5322E">
        <w:rPr>
          <w:rFonts w:eastAsia="Calibri" w:cs="Calibri"/>
          <w:spacing w:val="1"/>
        </w:rPr>
        <w:t>classifications</w:t>
      </w:r>
      <w:r>
        <w:rPr>
          <w:rFonts w:eastAsia="Calibri" w:cs="Calibri"/>
          <w:spacing w:val="1"/>
        </w:rPr>
        <w:t xml:space="preserve"> allows investigators and </w:t>
      </w:r>
      <w:r w:rsidRPr="00A83D96">
        <w:rPr>
          <w:rFonts w:eastAsia="Calibri" w:cs="Calibri"/>
          <w:spacing w:val="1"/>
        </w:rPr>
        <w:t>managers to create terrain maps in a variety of</w:t>
      </w:r>
      <w:r>
        <w:rPr>
          <w:rFonts w:eastAsia="Calibri" w:cs="Calibri"/>
          <w:spacing w:val="1"/>
        </w:rPr>
        <w:t xml:space="preserve"> environments</w:t>
      </w:r>
      <w:r w:rsidRPr="00A83D96">
        <w:rPr>
          <w:rFonts w:eastAsia="Calibri" w:cs="Calibri"/>
          <w:spacing w:val="1"/>
        </w:rPr>
        <w:t>.</w:t>
      </w:r>
      <w:r w:rsidR="00A5322E">
        <w:rPr>
          <w:rFonts w:eastAsia="Calibri" w:cs="Calibri"/>
          <w:spacing w:val="1"/>
        </w:rPr>
        <w:t xml:space="preserve"> To learn more abou</w:t>
      </w:r>
      <w:r w:rsidR="0086622C">
        <w:rPr>
          <w:rFonts w:eastAsia="Calibri" w:cs="Calibri"/>
          <w:spacing w:val="1"/>
        </w:rPr>
        <w:t xml:space="preserve">t the original tool development </w:t>
      </w:r>
      <w:r w:rsidR="00A5322E">
        <w:rPr>
          <w:rFonts w:eastAsia="Calibri" w:cs="Calibri"/>
          <w:spacing w:val="1"/>
        </w:rPr>
        <w:t>and its applications in natural resource mapping and coastal management please refer to the BTM docu</w:t>
      </w:r>
      <w:r w:rsidR="0086622C">
        <w:rPr>
          <w:rFonts w:eastAsia="Calibri" w:cs="Calibri"/>
          <w:spacing w:val="1"/>
        </w:rPr>
        <w:t xml:space="preserve">ment located at the link below. More resources including information on BTM product development and community support can be found in the appendix.  </w:t>
      </w:r>
      <w:hyperlink r:id="rId11" w:history="1">
        <w:r w:rsidR="00A5322E" w:rsidRPr="00A5322E">
          <w:rPr>
            <w:rStyle w:val="Hyperlink"/>
            <w:rFonts w:eastAsia="Calibri" w:cs="Calibri"/>
            <w:spacing w:val="1"/>
          </w:rPr>
          <w:t>http://proceedings.esri.com/library/userconf/proc04/docs/pap1433.pdf</w:t>
        </w:r>
      </w:hyperlink>
    </w:p>
    <w:p w:rsidR="00A83D96" w:rsidRDefault="00A83D96" w:rsidP="00A83D96">
      <w:pPr>
        <w:spacing w:before="2"/>
        <w:ind w:right="211"/>
        <w:rPr>
          <w:rFonts w:eastAsia="Calibri" w:cs="Calibri"/>
          <w:spacing w:val="1"/>
        </w:rPr>
      </w:pPr>
    </w:p>
    <w:p w:rsidR="00777FCB" w:rsidRDefault="00A112E2" w:rsidP="00AE64FC">
      <w:pPr>
        <w:spacing w:before="2"/>
        <w:ind w:right="211"/>
        <w:rPr>
          <w:rFonts w:eastAsia="Calibri" w:cs="Calibri"/>
          <w:spacing w:val="1"/>
        </w:rPr>
      </w:pPr>
      <w:r>
        <w:rPr>
          <w:rFonts w:eastAsia="Calibri" w:cs="Calibri"/>
          <w:spacing w:val="1"/>
        </w:rPr>
        <w:t xml:space="preserve">The </w:t>
      </w:r>
      <w:r w:rsidR="00A5322E">
        <w:rPr>
          <w:rFonts w:eastAsia="Calibri" w:cs="Calibri"/>
          <w:spacing w:val="1"/>
        </w:rPr>
        <w:t>BTM</w:t>
      </w:r>
      <w:r>
        <w:rPr>
          <w:rFonts w:eastAsia="Calibri" w:cs="Calibri"/>
          <w:spacing w:val="1"/>
        </w:rPr>
        <w:t xml:space="preserve"> was initially developed as a desktop extension for ArcGIS versions 8.x through 9.2 Service Pack 3. The version for ArcGIS 10</w:t>
      </w:r>
      <w:r w:rsidR="003F64ED">
        <w:rPr>
          <w:rFonts w:eastAsia="Calibri" w:cs="Calibri"/>
          <w:spacing w:val="1"/>
        </w:rPr>
        <w:t>.</w:t>
      </w:r>
      <w:r w:rsidR="00377E7A">
        <w:rPr>
          <w:rFonts w:eastAsia="Calibri" w:cs="Calibri"/>
          <w:spacing w:val="1"/>
        </w:rPr>
        <w:t>1</w:t>
      </w:r>
      <w:r w:rsidR="007C00BF">
        <w:rPr>
          <w:rFonts w:eastAsia="Calibri" w:cs="Calibri"/>
          <w:spacing w:val="1"/>
        </w:rPr>
        <w:t xml:space="preserve"> &amp; 10.2</w:t>
      </w:r>
      <w:r>
        <w:rPr>
          <w:rFonts w:eastAsia="Calibri" w:cs="Calibri"/>
          <w:spacing w:val="1"/>
        </w:rPr>
        <w:t xml:space="preserve"> is comprised of a series of ArcPy scripts combined in a custom Toolbox that allow</w:t>
      </w:r>
      <w:r w:rsidR="007C5713">
        <w:rPr>
          <w:rFonts w:eastAsia="Calibri" w:cs="Calibri"/>
          <w:spacing w:val="1"/>
        </w:rPr>
        <w:t>s</w:t>
      </w:r>
      <w:r>
        <w:rPr>
          <w:rFonts w:eastAsia="Calibri" w:cs="Calibri"/>
          <w:spacing w:val="1"/>
        </w:rPr>
        <w:t xml:space="preserve"> the user to run the individual processes as separate functions</w:t>
      </w:r>
      <w:r w:rsidR="00377E7A">
        <w:rPr>
          <w:rFonts w:eastAsia="Calibri" w:cs="Calibri"/>
          <w:spacing w:val="1"/>
        </w:rPr>
        <w:t>, or in a graphical environment from a Python Add-in</w:t>
      </w:r>
      <w:r>
        <w:rPr>
          <w:rFonts w:eastAsia="Calibri" w:cs="Calibri"/>
          <w:spacing w:val="1"/>
        </w:rPr>
        <w:t xml:space="preserve">. </w:t>
      </w:r>
      <w:r w:rsidR="005957F1">
        <w:rPr>
          <w:rFonts w:eastAsia="Calibri" w:cs="Calibri"/>
          <w:spacing w:val="1"/>
        </w:rPr>
        <w:t xml:space="preserve">The updated version also allows the tools to run on any kind of raster data supported by ArcGIS, including Bathymetric Attributed Grids (BAGs), GeoTIFFs, and raster GRIDS. </w:t>
      </w:r>
      <w:r>
        <w:rPr>
          <w:rFonts w:eastAsia="Calibri" w:cs="Calibri"/>
          <w:spacing w:val="1"/>
        </w:rPr>
        <w:t xml:space="preserve">The initial project was a partnership between the NOAA Coastal Services Center and Oregon State University. The current version of the Benthic Terrain Modeler is also a joint </w:t>
      </w:r>
      <w:r w:rsidR="00AF31D1">
        <w:rPr>
          <w:rFonts w:eastAsia="Calibri" w:cs="Calibri"/>
          <w:spacing w:val="1"/>
        </w:rPr>
        <w:t>collaboration</w:t>
      </w:r>
      <w:r>
        <w:rPr>
          <w:rFonts w:eastAsia="Calibri" w:cs="Calibri"/>
          <w:spacing w:val="1"/>
        </w:rPr>
        <w:t xml:space="preserve"> between NOAA</w:t>
      </w:r>
      <w:r w:rsidR="00AF31D1">
        <w:rPr>
          <w:rFonts w:eastAsia="Calibri" w:cs="Calibri"/>
          <w:spacing w:val="1"/>
        </w:rPr>
        <w:t xml:space="preserve"> </w:t>
      </w:r>
      <w:r w:rsidR="00AF31D1">
        <w:rPr>
          <w:rFonts w:eastAsia="Calibri" w:cs="Calibri"/>
          <w:spacing w:val="1"/>
        </w:rPr>
        <w:lastRenderedPageBreak/>
        <w:t>CSC</w:t>
      </w:r>
      <w:r>
        <w:rPr>
          <w:rFonts w:eastAsia="Calibri" w:cs="Calibri"/>
          <w:spacing w:val="1"/>
        </w:rPr>
        <w:t xml:space="preserve">, </w:t>
      </w:r>
      <w:hyperlink r:id="rId12" w:history="1">
        <w:r w:rsidRPr="003F64ED">
          <w:rPr>
            <w:rStyle w:val="Hyperlink"/>
            <w:rFonts w:eastAsia="Calibri" w:cs="Calibri"/>
            <w:spacing w:val="1"/>
          </w:rPr>
          <w:t>the Massachusetts Office of Coastal Zone Management</w:t>
        </w:r>
      </w:hyperlink>
      <w:r>
        <w:rPr>
          <w:rFonts w:eastAsia="Calibri" w:cs="Calibri"/>
          <w:spacing w:val="1"/>
        </w:rPr>
        <w:t xml:space="preserve">, and </w:t>
      </w:r>
      <w:hyperlink r:id="rId13" w:history="1">
        <w:r w:rsidR="00B56D83" w:rsidRPr="0086622C">
          <w:rPr>
            <w:rStyle w:val="Hyperlink"/>
            <w:rFonts w:eastAsia="Calibri" w:cs="Calibri"/>
            <w:spacing w:val="1"/>
          </w:rPr>
          <w:t>Esri</w:t>
        </w:r>
      </w:hyperlink>
      <w:r>
        <w:rPr>
          <w:rFonts w:eastAsia="Calibri" w:cs="Calibri"/>
          <w:spacing w:val="1"/>
        </w:rPr>
        <w:t xml:space="preserve">. Contact information regarding technical support and product development </w:t>
      </w:r>
      <w:r w:rsidR="003F64ED">
        <w:rPr>
          <w:rFonts w:eastAsia="Calibri" w:cs="Calibri"/>
          <w:spacing w:val="1"/>
        </w:rPr>
        <w:t xml:space="preserve">is </w:t>
      </w:r>
      <w:r>
        <w:rPr>
          <w:rFonts w:eastAsia="Calibri" w:cs="Calibri"/>
          <w:spacing w:val="1"/>
        </w:rPr>
        <w:t>located in the appendix.</w:t>
      </w:r>
    </w:p>
    <w:p w:rsidR="0086622C" w:rsidRDefault="0086622C" w:rsidP="00AE64FC">
      <w:pPr>
        <w:spacing w:before="2"/>
        <w:ind w:right="211"/>
        <w:rPr>
          <w:rFonts w:eastAsia="Calibri" w:cs="Calibri"/>
          <w:spacing w:val="1"/>
        </w:rPr>
      </w:pPr>
    </w:p>
    <w:p w:rsidR="0086622C" w:rsidRPr="00AE64FC" w:rsidRDefault="0086622C" w:rsidP="00AE64FC">
      <w:pPr>
        <w:spacing w:before="2"/>
        <w:ind w:right="211"/>
        <w:rPr>
          <w:rFonts w:eastAsia="Calibri" w:cs="Calibri"/>
        </w:rPr>
      </w:pPr>
    </w:p>
    <w:p w:rsidR="0009011A" w:rsidRPr="0009011A" w:rsidRDefault="005A7CF4" w:rsidP="0009011A">
      <w:pPr>
        <w:rPr>
          <w:b/>
        </w:rPr>
      </w:pPr>
      <w:r>
        <w:rPr>
          <w:rFonts w:eastAsia="Calibri"/>
          <w:b/>
        </w:rPr>
        <w:t xml:space="preserve">Benthic Terrain Modeler </w:t>
      </w:r>
      <w:r w:rsidR="0086622C">
        <w:rPr>
          <w:rFonts w:eastAsia="Calibri"/>
          <w:b/>
        </w:rPr>
        <w:t xml:space="preserve">for ArcGIS </w:t>
      </w:r>
      <w:r>
        <w:rPr>
          <w:rFonts w:eastAsia="Calibri"/>
          <w:b/>
        </w:rPr>
        <w:t>Functions</w:t>
      </w:r>
      <w:r w:rsidR="00777FCB" w:rsidRPr="00777FCB">
        <w:rPr>
          <w:rFonts w:eastAsia="Calibri"/>
          <w:b/>
        </w:rPr>
        <w:t>:</w:t>
      </w:r>
    </w:p>
    <w:p w:rsidR="0009011A" w:rsidRPr="0009011A" w:rsidRDefault="0009011A" w:rsidP="00D8596C">
      <w:pPr>
        <w:pStyle w:val="ListParagraph"/>
        <w:numPr>
          <w:ilvl w:val="0"/>
          <w:numId w:val="26"/>
        </w:numPr>
        <w:tabs>
          <w:tab w:val="left" w:pos="840"/>
        </w:tabs>
        <w:spacing w:before="13"/>
        <w:ind w:right="63"/>
        <w:rPr>
          <w:rFonts w:eastAsia="Calibri" w:cs="Calibri"/>
          <w:b/>
        </w:rPr>
      </w:pPr>
      <w:r w:rsidRPr="0009011A">
        <w:rPr>
          <w:rFonts w:eastAsia="Calibri" w:cs="Calibri"/>
          <w:b/>
        </w:rPr>
        <w:t>Build Bathymetric Position Index (BPI) Grids</w:t>
      </w:r>
      <w:r w:rsidRPr="0009011A">
        <w:rPr>
          <w:rFonts w:eastAsia="Calibri" w:cs="Calibri"/>
        </w:rPr>
        <w:t xml:space="preserve"> </w:t>
      </w:r>
      <w:r w:rsidRPr="00D8596C">
        <w:rPr>
          <w:rFonts w:eastAsia="Calibri" w:cs="Calibri"/>
        </w:rPr>
        <w:t>The creation of Bathymetric Position Index (BPI) data sets at two different scales is central to the methods behind the</w:t>
      </w:r>
      <w:r>
        <w:rPr>
          <w:rFonts w:eastAsia="Calibri" w:cs="Calibri"/>
        </w:rPr>
        <w:t xml:space="preserve"> </w:t>
      </w:r>
      <w:r w:rsidRPr="00D8596C">
        <w:rPr>
          <w:rFonts w:eastAsia="Calibri" w:cs="Calibri"/>
        </w:rPr>
        <w:t>benthic terrain classification process. BPI is a derivative of the input bathymetric data set, and is used to define the</w:t>
      </w:r>
      <w:r>
        <w:rPr>
          <w:rFonts w:eastAsia="Calibri" w:cs="Calibri"/>
        </w:rPr>
        <w:t xml:space="preserve"> </w:t>
      </w:r>
      <w:r w:rsidRPr="00D8596C">
        <w:rPr>
          <w:rFonts w:eastAsia="Calibri" w:cs="Calibri"/>
        </w:rPr>
        <w:t>location of specific features and regions relative to other features and regions within the same data set.</w:t>
      </w:r>
    </w:p>
    <w:p w:rsidR="00D8596C" w:rsidRPr="00D8596C" w:rsidRDefault="005A7CF4" w:rsidP="0009011A">
      <w:pPr>
        <w:pStyle w:val="ListParagraph"/>
        <w:numPr>
          <w:ilvl w:val="1"/>
          <w:numId w:val="39"/>
        </w:numPr>
        <w:tabs>
          <w:tab w:val="left" w:pos="840"/>
        </w:tabs>
        <w:spacing w:before="13"/>
        <w:ind w:right="63"/>
        <w:rPr>
          <w:rFonts w:eastAsia="Calibri" w:cs="Calibri"/>
        </w:rPr>
      </w:pPr>
      <w:r w:rsidRPr="00D8596C">
        <w:rPr>
          <w:rFonts w:eastAsia="Calibri" w:cs="Calibri"/>
          <w:b/>
          <w:bCs/>
        </w:rPr>
        <w:t>B</w:t>
      </w:r>
      <w:r w:rsidR="0009011A">
        <w:rPr>
          <w:rFonts w:eastAsia="Calibri" w:cs="Calibri"/>
          <w:b/>
          <w:bCs/>
        </w:rPr>
        <w:t>uild Broad</w:t>
      </w:r>
      <w:r w:rsidR="000A2A3A">
        <w:rPr>
          <w:rFonts w:eastAsia="Calibri" w:cs="Calibri"/>
          <w:b/>
          <w:bCs/>
        </w:rPr>
        <w:t>-</w:t>
      </w:r>
      <w:r w:rsidR="0009011A">
        <w:rPr>
          <w:rFonts w:eastAsia="Calibri" w:cs="Calibri"/>
          <w:b/>
          <w:bCs/>
        </w:rPr>
        <w:t xml:space="preserve">Scale </w:t>
      </w:r>
      <w:r w:rsidRPr="00D8596C">
        <w:rPr>
          <w:rFonts w:eastAsia="Calibri" w:cs="Calibri"/>
          <w:b/>
          <w:bCs/>
        </w:rPr>
        <w:t>BPI</w:t>
      </w:r>
      <w:r w:rsidR="00186B66" w:rsidRPr="00D8596C">
        <w:rPr>
          <w:rFonts w:eastAsia="Calibri" w:cs="Calibri"/>
          <w:b/>
          <w:bCs/>
          <w:spacing w:val="-3"/>
        </w:rPr>
        <w:t xml:space="preserve"> </w:t>
      </w:r>
      <w:r w:rsidR="006D14B4">
        <w:rPr>
          <w:rFonts w:eastAsia="Calibri" w:cs="Calibri"/>
          <w:bCs/>
        </w:rPr>
        <w:t>creates a</w:t>
      </w:r>
      <w:r w:rsidR="006D14B4" w:rsidRPr="00D8596C">
        <w:rPr>
          <w:rFonts w:eastAsia="Calibri" w:cs="Calibri"/>
          <w:bCs/>
        </w:rPr>
        <w:t xml:space="preserve"> </w:t>
      </w:r>
      <w:r w:rsidR="00D8596C" w:rsidRPr="00D8596C">
        <w:rPr>
          <w:rFonts w:eastAsia="Calibri" w:cs="Calibri"/>
          <w:bCs/>
        </w:rPr>
        <w:t>broad</w:t>
      </w:r>
      <w:r w:rsidR="000A2A3A">
        <w:rPr>
          <w:rFonts w:eastAsia="Calibri" w:cs="Calibri"/>
          <w:bCs/>
        </w:rPr>
        <w:t>-</w:t>
      </w:r>
      <w:r w:rsidR="00D8596C" w:rsidRPr="00D8596C">
        <w:rPr>
          <w:rFonts w:eastAsia="Calibri" w:cs="Calibri"/>
          <w:bCs/>
        </w:rPr>
        <w:t xml:space="preserve">scale BPI data set </w:t>
      </w:r>
      <w:r w:rsidR="006D14B4">
        <w:rPr>
          <w:rFonts w:eastAsia="Calibri" w:cs="Calibri"/>
          <w:bCs/>
        </w:rPr>
        <w:t xml:space="preserve">that </w:t>
      </w:r>
      <w:r w:rsidR="00D8596C" w:rsidRPr="00D8596C">
        <w:rPr>
          <w:rFonts w:eastAsia="Calibri" w:cs="Calibri"/>
          <w:bCs/>
        </w:rPr>
        <w:t xml:space="preserve">allows you to identify </w:t>
      </w:r>
      <w:r w:rsidR="006D14B4">
        <w:rPr>
          <w:rFonts w:eastAsia="Calibri" w:cs="Calibri"/>
          <w:bCs/>
        </w:rPr>
        <w:t>larger</w:t>
      </w:r>
      <w:r w:rsidR="006D14B4" w:rsidRPr="00D8596C">
        <w:rPr>
          <w:rFonts w:eastAsia="Calibri" w:cs="Calibri"/>
          <w:bCs/>
        </w:rPr>
        <w:t xml:space="preserve"> </w:t>
      </w:r>
      <w:r w:rsidR="006D14B4">
        <w:rPr>
          <w:rFonts w:eastAsia="Calibri" w:cs="Calibri"/>
          <w:bCs/>
        </w:rPr>
        <w:t>regions</w:t>
      </w:r>
      <w:r w:rsidR="006D14B4" w:rsidRPr="00D8596C">
        <w:rPr>
          <w:rFonts w:eastAsia="Calibri" w:cs="Calibri"/>
          <w:bCs/>
        </w:rPr>
        <w:t xml:space="preserve"> </w:t>
      </w:r>
      <w:r w:rsidR="00D8596C" w:rsidRPr="00D8596C">
        <w:rPr>
          <w:rFonts w:eastAsia="Calibri" w:cs="Calibri"/>
          <w:bCs/>
        </w:rPr>
        <w:t>within the benthic landscape.</w:t>
      </w:r>
    </w:p>
    <w:p w:rsidR="00186B66" w:rsidRPr="00D8596C" w:rsidRDefault="005A7CF4" w:rsidP="0009011A">
      <w:pPr>
        <w:pStyle w:val="ListParagraph"/>
        <w:numPr>
          <w:ilvl w:val="1"/>
          <w:numId w:val="39"/>
        </w:numPr>
        <w:tabs>
          <w:tab w:val="left" w:pos="840"/>
        </w:tabs>
        <w:spacing w:before="13"/>
        <w:ind w:right="63"/>
        <w:rPr>
          <w:rFonts w:eastAsia="Calibri" w:cs="Calibri"/>
        </w:rPr>
      </w:pPr>
      <w:r w:rsidRPr="00D8596C">
        <w:rPr>
          <w:rFonts w:eastAsia="Calibri" w:cs="Calibri"/>
          <w:b/>
          <w:bCs/>
        </w:rPr>
        <w:t>Build Fine</w:t>
      </w:r>
      <w:r w:rsidR="000A2A3A">
        <w:rPr>
          <w:rFonts w:eastAsia="Calibri" w:cs="Calibri"/>
          <w:b/>
          <w:bCs/>
        </w:rPr>
        <w:t>-</w:t>
      </w:r>
      <w:r w:rsidRPr="00D8596C">
        <w:rPr>
          <w:rFonts w:eastAsia="Calibri" w:cs="Calibri"/>
          <w:b/>
          <w:bCs/>
        </w:rPr>
        <w:t>Scale BPI</w:t>
      </w:r>
      <w:r w:rsidRPr="00D8596C">
        <w:rPr>
          <w:rFonts w:eastAsia="Calibri" w:cs="Calibri"/>
        </w:rPr>
        <w:t xml:space="preserve"> </w:t>
      </w:r>
      <w:r w:rsidR="006D14B4">
        <w:rPr>
          <w:rFonts w:eastAsia="Calibri" w:cs="Calibri"/>
        </w:rPr>
        <w:t>creates a</w:t>
      </w:r>
      <w:r w:rsidR="00D8596C" w:rsidRPr="00D8596C">
        <w:rPr>
          <w:rFonts w:eastAsia="Calibri" w:cs="Calibri"/>
        </w:rPr>
        <w:t xml:space="preserve"> fine</w:t>
      </w:r>
      <w:r w:rsidR="000A2A3A">
        <w:rPr>
          <w:rFonts w:eastAsia="Calibri" w:cs="Calibri"/>
        </w:rPr>
        <w:t>-</w:t>
      </w:r>
      <w:r w:rsidR="00D8596C" w:rsidRPr="00D8596C">
        <w:rPr>
          <w:rFonts w:eastAsia="Calibri" w:cs="Calibri"/>
        </w:rPr>
        <w:t xml:space="preserve">scale BPI data set </w:t>
      </w:r>
      <w:r w:rsidR="006D14B4">
        <w:rPr>
          <w:rFonts w:eastAsia="Calibri" w:cs="Calibri"/>
        </w:rPr>
        <w:t xml:space="preserve">that </w:t>
      </w:r>
      <w:r w:rsidR="00D8596C" w:rsidRPr="00D8596C">
        <w:rPr>
          <w:rFonts w:eastAsia="Calibri" w:cs="Calibri"/>
        </w:rPr>
        <w:t xml:space="preserve">allows you to identify </w:t>
      </w:r>
      <w:r w:rsidR="006D14B4">
        <w:rPr>
          <w:rFonts w:eastAsia="Calibri" w:cs="Calibri"/>
        </w:rPr>
        <w:t>smaller features</w:t>
      </w:r>
      <w:r w:rsidR="00D8596C">
        <w:rPr>
          <w:rFonts w:eastAsia="Calibri" w:cs="Calibri"/>
        </w:rPr>
        <w:t xml:space="preserve"> within the benthic landscape</w:t>
      </w:r>
      <w:r w:rsidR="00186B66" w:rsidRPr="00D8596C">
        <w:rPr>
          <w:rFonts w:eastAsia="Calibri" w:cs="Calibri"/>
        </w:rPr>
        <w:t>.</w:t>
      </w:r>
    </w:p>
    <w:p w:rsidR="00186B66" w:rsidRDefault="005A7CF4" w:rsidP="009406CD">
      <w:pPr>
        <w:pStyle w:val="ListParagraph"/>
        <w:numPr>
          <w:ilvl w:val="0"/>
          <w:numId w:val="26"/>
        </w:numPr>
        <w:tabs>
          <w:tab w:val="left" w:pos="840"/>
        </w:tabs>
        <w:ind w:right="43"/>
        <w:rPr>
          <w:rFonts w:eastAsia="Calibri" w:cs="Calibri"/>
        </w:rPr>
      </w:pPr>
      <w:r>
        <w:rPr>
          <w:rFonts w:eastAsia="Calibri" w:cs="Calibri"/>
          <w:b/>
          <w:bCs/>
          <w:spacing w:val="1"/>
        </w:rPr>
        <w:t>Standardize BPI’s</w:t>
      </w:r>
      <w:r w:rsidR="009406CD" w:rsidRPr="009406CD">
        <w:rPr>
          <w:rFonts w:eastAsia="Calibri" w:cs="Calibri"/>
        </w:rPr>
        <w:t xml:space="preserve"> </w:t>
      </w:r>
      <w:r w:rsidR="002B763F">
        <w:rPr>
          <w:rFonts w:eastAsia="Calibri" w:cs="Calibri"/>
        </w:rPr>
        <w:t xml:space="preserve">creates standardized </w:t>
      </w:r>
      <w:r w:rsidR="009406CD" w:rsidRPr="009406CD">
        <w:rPr>
          <w:rFonts w:eastAsia="Calibri" w:cs="Calibri"/>
        </w:rPr>
        <w:t xml:space="preserve">BPI </w:t>
      </w:r>
      <w:r w:rsidR="002B763F">
        <w:rPr>
          <w:rFonts w:eastAsia="Calibri" w:cs="Calibri"/>
        </w:rPr>
        <w:t xml:space="preserve">data sets that may </w:t>
      </w:r>
      <w:r w:rsidR="00C02CCD">
        <w:rPr>
          <w:rFonts w:eastAsia="Calibri" w:cs="Calibri"/>
        </w:rPr>
        <w:t xml:space="preserve">be </w:t>
      </w:r>
      <w:r w:rsidR="002B763F">
        <w:rPr>
          <w:rFonts w:eastAsia="Calibri" w:cs="Calibri"/>
        </w:rPr>
        <w:t>classified to identify various benthic zones and/or structures</w:t>
      </w:r>
      <w:r w:rsidR="009406CD">
        <w:rPr>
          <w:rFonts w:eastAsia="Calibri" w:cs="Calibri"/>
        </w:rPr>
        <w:t>.</w:t>
      </w:r>
    </w:p>
    <w:p w:rsidR="00377E7A" w:rsidRPr="004F503E" w:rsidRDefault="00377E7A" w:rsidP="009406CD">
      <w:pPr>
        <w:pStyle w:val="ListParagraph"/>
        <w:numPr>
          <w:ilvl w:val="0"/>
          <w:numId w:val="26"/>
        </w:numPr>
        <w:tabs>
          <w:tab w:val="left" w:pos="840"/>
        </w:tabs>
        <w:ind w:right="43"/>
        <w:rPr>
          <w:rFonts w:eastAsia="Calibri" w:cs="Calibri"/>
        </w:rPr>
      </w:pPr>
      <w:r>
        <w:rPr>
          <w:rFonts w:eastAsia="Calibri" w:cs="Calibri"/>
          <w:b/>
          <w:bCs/>
          <w:spacing w:val="1"/>
        </w:rPr>
        <w:t>Calculate Aspect</w:t>
      </w:r>
      <w:r w:rsidRPr="004F503E">
        <w:rPr>
          <w:rFonts w:eastAsia="Calibri" w:cs="Calibri"/>
          <w:bCs/>
          <w:spacing w:val="1"/>
        </w:rPr>
        <w:t xml:space="preserve"> creates an aspect raster to be used in the classification tools.</w:t>
      </w:r>
    </w:p>
    <w:p w:rsidR="00377E7A" w:rsidRPr="00A87AB7" w:rsidRDefault="00377E7A" w:rsidP="009406CD">
      <w:pPr>
        <w:pStyle w:val="ListParagraph"/>
        <w:numPr>
          <w:ilvl w:val="0"/>
          <w:numId w:val="26"/>
        </w:numPr>
        <w:tabs>
          <w:tab w:val="left" w:pos="840"/>
        </w:tabs>
        <w:ind w:right="43"/>
        <w:rPr>
          <w:rFonts w:eastAsia="Calibri" w:cs="Calibri"/>
        </w:rPr>
      </w:pPr>
      <w:r>
        <w:rPr>
          <w:rFonts w:eastAsia="Calibri" w:cs="Calibri"/>
          <w:b/>
          <w:bCs/>
          <w:spacing w:val="1"/>
        </w:rPr>
        <w:t xml:space="preserve">Calculate Curvature </w:t>
      </w:r>
      <w:r w:rsidRPr="004F503E">
        <w:rPr>
          <w:rFonts w:eastAsia="Calibri" w:cs="Calibri"/>
          <w:bCs/>
          <w:spacing w:val="1"/>
        </w:rPr>
        <w:t>creates a ‘slope of slope’ raster</w:t>
      </w:r>
      <w:r w:rsidR="005957F1">
        <w:rPr>
          <w:rFonts w:eastAsia="Calibri" w:cs="Calibri"/>
          <w:bCs/>
          <w:spacing w:val="1"/>
        </w:rPr>
        <w:t>, and can optionally calculate plan and profile curvature.</w:t>
      </w:r>
      <w:r>
        <w:rPr>
          <w:rFonts w:eastAsia="Calibri" w:cs="Calibri"/>
          <w:b/>
          <w:bCs/>
          <w:spacing w:val="1"/>
        </w:rPr>
        <w:t xml:space="preserve"> </w:t>
      </w:r>
    </w:p>
    <w:p w:rsidR="00186B66" w:rsidRPr="004F503E" w:rsidRDefault="005A7CF4" w:rsidP="00A87AB7">
      <w:pPr>
        <w:pStyle w:val="ListParagraph"/>
        <w:numPr>
          <w:ilvl w:val="0"/>
          <w:numId w:val="26"/>
        </w:numPr>
        <w:tabs>
          <w:tab w:val="left" w:pos="840"/>
        </w:tabs>
        <w:ind w:right="-20"/>
        <w:rPr>
          <w:rFonts w:eastAsia="Calibri" w:cs="Calibri"/>
        </w:rPr>
      </w:pPr>
      <w:r>
        <w:rPr>
          <w:rFonts w:eastAsia="Calibri" w:cs="Calibri"/>
          <w:b/>
          <w:bCs/>
          <w:spacing w:val="1"/>
        </w:rPr>
        <w:t>Calculate Slope</w:t>
      </w:r>
      <w:r w:rsidR="00186B66" w:rsidRPr="00186B66">
        <w:rPr>
          <w:rFonts w:eastAsia="Calibri" w:cs="Calibri"/>
          <w:b/>
          <w:bCs/>
          <w:spacing w:val="1"/>
        </w:rPr>
        <w:t xml:space="preserve"> </w:t>
      </w:r>
      <w:r w:rsidR="00186B66" w:rsidRPr="00186B66">
        <w:rPr>
          <w:rFonts w:eastAsia="Calibri" w:cs="Calibri"/>
          <w:spacing w:val="-1"/>
        </w:rPr>
        <w:t>c</w:t>
      </w:r>
      <w:r w:rsidR="00186B66" w:rsidRPr="00186B66">
        <w:rPr>
          <w:rFonts w:eastAsia="Calibri" w:cs="Calibri"/>
        </w:rPr>
        <w:t>r</w:t>
      </w:r>
      <w:r w:rsidR="00186B66" w:rsidRPr="00186B66">
        <w:rPr>
          <w:rFonts w:eastAsia="Calibri" w:cs="Calibri"/>
          <w:spacing w:val="1"/>
        </w:rPr>
        <w:t>e</w:t>
      </w:r>
      <w:r w:rsidR="00186B66" w:rsidRPr="00186B66">
        <w:rPr>
          <w:rFonts w:eastAsia="Calibri" w:cs="Calibri"/>
          <w:spacing w:val="-2"/>
        </w:rPr>
        <w:t>a</w:t>
      </w:r>
      <w:r w:rsidR="00186B66" w:rsidRPr="00186B66">
        <w:rPr>
          <w:rFonts w:eastAsia="Calibri" w:cs="Calibri"/>
          <w:spacing w:val="1"/>
        </w:rPr>
        <w:t>te</w:t>
      </w:r>
      <w:r w:rsidR="00186B66" w:rsidRPr="00186B66">
        <w:rPr>
          <w:rFonts w:eastAsia="Calibri" w:cs="Calibri"/>
        </w:rPr>
        <w:t>s</w:t>
      </w:r>
      <w:r w:rsidR="00186B66" w:rsidRPr="00186B66">
        <w:rPr>
          <w:rFonts w:eastAsia="Calibri" w:cs="Calibri"/>
          <w:spacing w:val="-7"/>
        </w:rPr>
        <w:t xml:space="preserve"> </w:t>
      </w:r>
      <w:r w:rsidR="009406CD">
        <w:rPr>
          <w:rFonts w:eastAsia="Calibri" w:cs="Calibri"/>
          <w:spacing w:val="1"/>
        </w:rPr>
        <w:t>a slope raster to be used in the classification tool</w:t>
      </w:r>
      <w:r w:rsidR="000D0C02">
        <w:rPr>
          <w:rFonts w:eastAsia="Calibri" w:cs="Calibri"/>
          <w:spacing w:val="1"/>
        </w:rPr>
        <w:t>s.</w:t>
      </w:r>
    </w:p>
    <w:p w:rsidR="00377E7A" w:rsidRPr="00A87AB7" w:rsidRDefault="00377E7A" w:rsidP="00A87AB7">
      <w:pPr>
        <w:pStyle w:val="ListParagraph"/>
        <w:numPr>
          <w:ilvl w:val="0"/>
          <w:numId w:val="26"/>
        </w:numPr>
        <w:tabs>
          <w:tab w:val="left" w:pos="840"/>
        </w:tabs>
        <w:ind w:right="-20"/>
        <w:rPr>
          <w:rFonts w:eastAsia="Calibri" w:cs="Calibri"/>
        </w:rPr>
      </w:pPr>
      <w:r>
        <w:rPr>
          <w:rFonts w:eastAsia="Calibri" w:cs="Calibri"/>
          <w:b/>
          <w:bCs/>
          <w:spacing w:val="1"/>
        </w:rPr>
        <w:t xml:space="preserve">Calculate Depth Statistics </w:t>
      </w:r>
      <w:r>
        <w:rPr>
          <w:rFonts w:eastAsia="Calibri" w:cs="Calibri"/>
          <w:bCs/>
          <w:spacing w:val="1"/>
        </w:rPr>
        <w:t>calculate</w:t>
      </w:r>
      <w:r w:rsidR="005957F1">
        <w:rPr>
          <w:rFonts w:eastAsia="Calibri" w:cs="Calibri"/>
          <w:bCs/>
          <w:spacing w:val="1"/>
        </w:rPr>
        <w:t>s</w:t>
      </w:r>
      <w:r>
        <w:rPr>
          <w:rFonts w:eastAsia="Calibri" w:cs="Calibri"/>
          <w:bCs/>
          <w:spacing w:val="1"/>
        </w:rPr>
        <w:t xml:space="preserve"> depth </w:t>
      </w:r>
      <w:r w:rsidR="005957F1">
        <w:rPr>
          <w:rFonts w:eastAsia="Calibri" w:cs="Calibri"/>
          <w:bCs/>
          <w:spacing w:val="1"/>
        </w:rPr>
        <w:t xml:space="preserve">summary </w:t>
      </w:r>
      <w:r>
        <w:rPr>
          <w:rFonts w:eastAsia="Calibri" w:cs="Calibri"/>
          <w:bCs/>
          <w:spacing w:val="1"/>
        </w:rPr>
        <w:t xml:space="preserve">statistics, such as mean, variance and standard deviation, </w:t>
      </w:r>
      <w:r w:rsidR="005957F1">
        <w:rPr>
          <w:rFonts w:eastAsia="Calibri" w:cs="Calibri"/>
          <w:bCs/>
          <w:spacing w:val="1"/>
        </w:rPr>
        <w:t xml:space="preserve">over a set neighborhood </w:t>
      </w:r>
      <w:r>
        <w:rPr>
          <w:rFonts w:eastAsia="Calibri" w:cs="Calibri"/>
          <w:bCs/>
          <w:spacing w:val="1"/>
        </w:rPr>
        <w:t>size.</w:t>
      </w:r>
      <w:r w:rsidR="005957F1">
        <w:rPr>
          <w:rFonts w:eastAsia="Calibri" w:cs="Calibri"/>
          <w:bCs/>
          <w:spacing w:val="1"/>
        </w:rPr>
        <w:t xml:space="preserve"> These statistics can be useful predictors in understanding the benthic zones in analyses tasks like habitat classification.</w:t>
      </w:r>
    </w:p>
    <w:p w:rsidR="00186B66" w:rsidRPr="00A87AB7" w:rsidRDefault="00377E7A" w:rsidP="00A87AB7">
      <w:pPr>
        <w:pStyle w:val="ListParagraph"/>
        <w:numPr>
          <w:ilvl w:val="0"/>
          <w:numId w:val="26"/>
        </w:numPr>
        <w:tabs>
          <w:tab w:val="left" w:pos="840"/>
        </w:tabs>
        <w:ind w:right="-20"/>
        <w:rPr>
          <w:rFonts w:eastAsia="Calibri" w:cs="Calibri"/>
        </w:rPr>
      </w:pPr>
      <w:r>
        <w:rPr>
          <w:rFonts w:eastAsia="Calibri" w:cs="Calibri"/>
          <w:b/>
          <w:bCs/>
          <w:spacing w:val="1"/>
        </w:rPr>
        <w:t xml:space="preserve">Classify Benthic Terrain: </w:t>
      </w:r>
      <w:r w:rsidR="00D63E24">
        <w:rPr>
          <w:rFonts w:eastAsia="Calibri" w:cs="Calibri"/>
          <w:spacing w:val="-3"/>
        </w:rPr>
        <w:t>creates a user-defined structures layer based on BPI’s, slope, standard deviation breaks, and depth</w:t>
      </w:r>
      <w:r w:rsidR="00D63E24" w:rsidRPr="00186B66">
        <w:rPr>
          <w:rFonts w:eastAsia="Calibri" w:cs="Calibri"/>
        </w:rPr>
        <w:t>.</w:t>
      </w:r>
      <w:r w:rsidR="00D63E24">
        <w:rPr>
          <w:rFonts w:eastAsia="Calibri" w:cs="Calibri"/>
        </w:rPr>
        <w:t xml:space="preserve"> </w:t>
      </w:r>
      <w:r w:rsidR="000D0C02">
        <w:rPr>
          <w:rFonts w:eastAsia="Calibri" w:cs="Calibri"/>
        </w:rPr>
        <w:t xml:space="preserve"> </w:t>
      </w:r>
      <w:r w:rsidR="00C02CCD">
        <w:rPr>
          <w:rFonts w:eastAsia="Calibri" w:cs="Calibri"/>
        </w:rPr>
        <w:t xml:space="preserve">The </w:t>
      </w:r>
      <w:r w:rsidR="00512A07">
        <w:rPr>
          <w:rFonts w:eastAsia="Calibri" w:cs="Calibri"/>
        </w:rPr>
        <w:t xml:space="preserve">benthic zones in the </w:t>
      </w:r>
      <w:r w:rsidR="00C02CCD">
        <w:rPr>
          <w:rFonts w:eastAsia="Calibri" w:cs="Calibri"/>
        </w:rPr>
        <w:t xml:space="preserve">output </w:t>
      </w:r>
      <w:r w:rsidR="000D0C02">
        <w:rPr>
          <w:rFonts w:eastAsia="Calibri" w:cs="Calibri"/>
        </w:rPr>
        <w:t>layer include crests, depressions, flats, and slopes.</w:t>
      </w:r>
      <w:r>
        <w:rPr>
          <w:rFonts w:eastAsia="Calibri" w:cs="Calibri"/>
        </w:rPr>
        <w:t xml:space="preserve"> </w:t>
      </w:r>
      <w:r w:rsidR="00D63E24">
        <w:rPr>
          <w:rFonts w:eastAsia="Calibri" w:cs="Calibri"/>
        </w:rPr>
        <w:t>The benthic structures in the output layer will consist of narrow depression, local depression on flat, lateral midslope depression, depression on crest, broad depression, broad flat, shelf, open slopes, local crest in depression, local crest on flat, lateral midslope crest, narrow crest, and steep slope.</w:t>
      </w:r>
      <w:r w:rsidR="00D63E24">
        <w:rPr>
          <w:rFonts w:eastAsia="Calibri" w:cs="Calibri"/>
        </w:rPr>
        <w:t xml:space="preserve"> </w:t>
      </w:r>
      <w:r w:rsidRPr="004F503E">
        <w:rPr>
          <w:rFonts w:eastAsia="Calibri" w:cs="Calibri"/>
          <w:i/>
        </w:rPr>
        <w:t xml:space="preserve">Note: this </w:t>
      </w:r>
      <w:r w:rsidRPr="004F503E">
        <w:rPr>
          <w:rFonts w:eastAsia="Calibri" w:cs="Calibri"/>
          <w:bCs/>
          <w:i/>
          <w:spacing w:val="1"/>
        </w:rPr>
        <w:t xml:space="preserve">tool combines the </w:t>
      </w:r>
      <w:r w:rsidRPr="004F503E">
        <w:rPr>
          <w:rFonts w:eastAsia="Calibri" w:cs="Calibri"/>
          <w:b/>
          <w:bCs/>
          <w:i/>
          <w:spacing w:val="1"/>
        </w:rPr>
        <w:t xml:space="preserve">Zone Classification Builder </w:t>
      </w:r>
      <w:r w:rsidRPr="004F503E">
        <w:rPr>
          <w:rFonts w:eastAsia="Calibri" w:cs="Calibri"/>
          <w:bCs/>
          <w:i/>
          <w:spacing w:val="1"/>
        </w:rPr>
        <w:t>and</w:t>
      </w:r>
      <w:r w:rsidRPr="004F503E">
        <w:rPr>
          <w:rFonts w:eastAsia="Calibri" w:cs="Calibri"/>
          <w:b/>
          <w:bCs/>
          <w:i/>
          <w:spacing w:val="1"/>
        </w:rPr>
        <w:t xml:space="preserve"> </w:t>
      </w:r>
      <w:r w:rsidRPr="004F503E">
        <w:rPr>
          <w:rFonts w:eastAsia="Calibri" w:cs="Calibri"/>
          <w:b/>
          <w:bCs/>
          <w:i/>
        </w:rPr>
        <w:t>Structure Classification Builder</w:t>
      </w:r>
      <w:r w:rsidRPr="004F503E">
        <w:rPr>
          <w:rFonts w:eastAsia="Calibri" w:cs="Calibri"/>
          <w:bCs/>
          <w:i/>
        </w:rPr>
        <w:t xml:space="preserve"> steps of the toolbox provided at ArcGIS 10.0</w:t>
      </w:r>
      <w:r>
        <w:rPr>
          <w:rFonts w:eastAsia="Calibri" w:cs="Calibri"/>
          <w:bCs/>
        </w:rPr>
        <w:t>.</w:t>
      </w:r>
      <w:r>
        <w:rPr>
          <w:rFonts w:eastAsia="Calibri" w:cs="Calibri"/>
          <w:b/>
          <w:bCs/>
          <w:spacing w:val="1"/>
        </w:rPr>
        <w:t xml:space="preserve"> </w:t>
      </w:r>
    </w:p>
    <w:p w:rsidR="003F64ED" w:rsidRDefault="005A7CF4" w:rsidP="003F64ED">
      <w:pPr>
        <w:pStyle w:val="ListParagraph"/>
        <w:numPr>
          <w:ilvl w:val="0"/>
          <w:numId w:val="26"/>
        </w:numPr>
        <w:rPr>
          <w:rFonts w:eastAsia="Calibri" w:cs="Calibri"/>
          <w:spacing w:val="-1"/>
        </w:rPr>
      </w:pPr>
      <w:r w:rsidRPr="00B87910">
        <w:rPr>
          <w:rFonts w:eastAsia="Calibri" w:cs="Calibri"/>
          <w:b/>
          <w:bCs/>
          <w:spacing w:val="1"/>
        </w:rPr>
        <w:t>Terrain Ruggedness (VRM)</w:t>
      </w:r>
      <w:r w:rsidR="00186B66" w:rsidRPr="00B87910">
        <w:rPr>
          <w:rFonts w:eastAsia="Calibri" w:cs="Calibri"/>
          <w:b/>
          <w:bCs/>
          <w:spacing w:val="-3"/>
        </w:rPr>
        <w:t xml:space="preserve"> </w:t>
      </w:r>
      <w:r w:rsidR="00B87910" w:rsidRPr="00B87910">
        <w:rPr>
          <w:rFonts w:eastAsia="Calibri" w:cs="Calibri"/>
          <w:spacing w:val="-1"/>
        </w:rPr>
        <w:t>measures terrain ruggedness</w:t>
      </w:r>
      <w:r w:rsidR="00512A07">
        <w:rPr>
          <w:rFonts w:eastAsia="Calibri" w:cs="Calibri"/>
          <w:spacing w:val="-1"/>
        </w:rPr>
        <w:t>, or rugosity,</w:t>
      </w:r>
      <w:r w:rsidR="00B87910" w:rsidRPr="00B87910">
        <w:rPr>
          <w:rFonts w:eastAsia="Calibri" w:cs="Calibri"/>
          <w:spacing w:val="-1"/>
        </w:rPr>
        <w:t xml:space="preserve"> as the variation in three-dimensional orientation of grid cells within a neighborhood. Vector analysis is used to calculate the dispersion of vectors normal (orthogonal) to grid cells within the specified neighborhood. This method effectively captures variability in slope and aspect into a single measure. Ruggedness values in the output raster can range from 0 (no terrain variation) to 1 (complete terrain variation). Typical values for natural terrains range between 0 and about 0.4.</w:t>
      </w:r>
    </w:p>
    <w:p w:rsidR="00201AA2" w:rsidRPr="000A2A3A" w:rsidRDefault="00201AA2" w:rsidP="00201AA2">
      <w:pPr>
        <w:pStyle w:val="ListParagraph"/>
        <w:rPr>
          <w:rFonts w:eastAsia="Calibri" w:cs="Calibri"/>
          <w:spacing w:val="-1"/>
        </w:rPr>
      </w:pPr>
    </w:p>
    <w:p w:rsidR="003F64ED" w:rsidRDefault="002D364E" w:rsidP="00186B66">
      <w:pPr>
        <w:pStyle w:val="Heading1"/>
        <w:rPr>
          <w:rFonts w:eastAsia="Calibri"/>
          <w:b w:val="0"/>
          <w:i/>
          <w:sz w:val="24"/>
          <w:szCs w:val="24"/>
        </w:rPr>
      </w:pPr>
      <w:r w:rsidRPr="008702F7">
        <w:rPr>
          <w:rFonts w:eastAsia="Calibri"/>
          <w:b w:val="0"/>
          <w:i/>
          <w:sz w:val="24"/>
          <w:szCs w:val="24"/>
        </w:rPr>
        <w:lastRenderedPageBreak/>
        <w:t>Note: The</w:t>
      </w:r>
      <w:r w:rsidR="00A83D96">
        <w:rPr>
          <w:rFonts w:eastAsia="Calibri"/>
          <w:b w:val="0"/>
          <w:i/>
          <w:sz w:val="24"/>
          <w:szCs w:val="24"/>
        </w:rPr>
        <w:t xml:space="preserve"> BPI, Slope, and Classification </w:t>
      </w:r>
      <w:r w:rsidR="003F64ED" w:rsidRPr="008702F7">
        <w:rPr>
          <w:rFonts w:eastAsia="Calibri"/>
          <w:b w:val="0"/>
          <w:i/>
          <w:sz w:val="24"/>
          <w:szCs w:val="24"/>
        </w:rPr>
        <w:t>Builder</w:t>
      </w:r>
      <w:r w:rsidRPr="008702F7">
        <w:rPr>
          <w:rFonts w:eastAsia="Calibri"/>
          <w:b w:val="0"/>
          <w:i/>
          <w:sz w:val="24"/>
          <w:szCs w:val="24"/>
        </w:rPr>
        <w:t xml:space="preserve"> scripts</w:t>
      </w:r>
      <w:r w:rsidR="003F64ED" w:rsidRPr="008702F7">
        <w:rPr>
          <w:rFonts w:eastAsia="Calibri"/>
          <w:b w:val="0"/>
          <w:i/>
          <w:sz w:val="24"/>
          <w:szCs w:val="24"/>
        </w:rPr>
        <w:t xml:space="preserve"> are all part of a single </w:t>
      </w:r>
      <w:r w:rsidRPr="008702F7">
        <w:rPr>
          <w:rFonts w:eastAsia="Calibri"/>
          <w:b w:val="0"/>
          <w:i/>
          <w:sz w:val="24"/>
          <w:szCs w:val="24"/>
        </w:rPr>
        <w:t xml:space="preserve">benthic terrain modeling </w:t>
      </w:r>
      <w:r w:rsidR="003F64ED" w:rsidRPr="008702F7">
        <w:rPr>
          <w:rFonts w:eastAsia="Calibri"/>
          <w:b w:val="0"/>
          <w:i/>
          <w:sz w:val="24"/>
          <w:szCs w:val="24"/>
        </w:rPr>
        <w:t>process</w:t>
      </w:r>
      <w:r w:rsidRPr="008702F7">
        <w:rPr>
          <w:rFonts w:eastAsia="Calibri"/>
          <w:b w:val="0"/>
          <w:i/>
          <w:sz w:val="24"/>
          <w:szCs w:val="24"/>
        </w:rPr>
        <w:t>. The Terrain Ruggedness (</w:t>
      </w:r>
      <w:r w:rsidR="003F64ED" w:rsidRPr="008702F7">
        <w:rPr>
          <w:rFonts w:eastAsia="Calibri"/>
          <w:b w:val="0"/>
          <w:i/>
          <w:sz w:val="24"/>
          <w:szCs w:val="24"/>
        </w:rPr>
        <w:t>VRM</w:t>
      </w:r>
      <w:r w:rsidRPr="008702F7">
        <w:rPr>
          <w:rFonts w:eastAsia="Calibri"/>
          <w:b w:val="0"/>
          <w:i/>
          <w:sz w:val="24"/>
          <w:szCs w:val="24"/>
        </w:rPr>
        <w:t>) script is an add-on for identifying rugosity in the benthic terrain environment</w:t>
      </w:r>
      <w:r w:rsidR="003F64ED" w:rsidRPr="008702F7">
        <w:rPr>
          <w:rFonts w:eastAsia="Calibri"/>
          <w:b w:val="0"/>
          <w:i/>
          <w:sz w:val="24"/>
          <w:szCs w:val="24"/>
        </w:rPr>
        <w:t xml:space="preserve"> that yields result</w:t>
      </w:r>
      <w:r w:rsidRPr="008702F7">
        <w:rPr>
          <w:rFonts w:eastAsia="Calibri"/>
          <w:b w:val="0"/>
          <w:i/>
          <w:sz w:val="24"/>
          <w:szCs w:val="24"/>
        </w:rPr>
        <w:t>s</w:t>
      </w:r>
      <w:r w:rsidR="003F64ED" w:rsidRPr="008702F7">
        <w:rPr>
          <w:rFonts w:eastAsia="Calibri"/>
          <w:b w:val="0"/>
          <w:i/>
          <w:sz w:val="24"/>
          <w:szCs w:val="24"/>
        </w:rPr>
        <w:t xml:space="preserve"> unrelated to BPI. </w:t>
      </w:r>
    </w:p>
    <w:p w:rsidR="0086622C" w:rsidRDefault="0086622C" w:rsidP="00055AFF">
      <w:pPr>
        <w:rPr>
          <w:rFonts w:eastAsia="Calibri"/>
        </w:rPr>
      </w:pPr>
    </w:p>
    <w:p w:rsidR="001A0AB6" w:rsidRPr="001A0AB6" w:rsidRDefault="00112B9A" w:rsidP="001A0AB6">
      <w:pPr>
        <w:pStyle w:val="Heading1"/>
      </w:pPr>
      <w:r>
        <w:rPr>
          <w:rFonts w:eastAsia="Calibri"/>
        </w:rPr>
        <w:t>Setup Instructions for Benthic Terrain Modeler for ArcGIS</w:t>
      </w:r>
    </w:p>
    <w:p w:rsidR="0086622C" w:rsidRDefault="00F802F6" w:rsidP="00765781">
      <w:pPr>
        <w:widowControl w:val="0"/>
        <w:tabs>
          <w:tab w:val="left" w:pos="840"/>
        </w:tabs>
        <w:spacing w:before="13"/>
        <w:ind w:right="-20"/>
        <w:rPr>
          <w:rFonts w:eastAsia="Calibri" w:cs="Calibri"/>
          <w:spacing w:val="1"/>
        </w:rPr>
      </w:pPr>
      <w:r>
        <w:rPr>
          <w:rFonts w:eastAsia="Calibri" w:cs="Calibri"/>
          <w:spacing w:val="1"/>
        </w:rPr>
        <w:t>BTM for ArcGIS 10</w:t>
      </w:r>
      <w:r w:rsidR="00AB22A1">
        <w:rPr>
          <w:rFonts w:eastAsia="Calibri" w:cs="Calibri"/>
          <w:spacing w:val="1"/>
        </w:rPr>
        <w:t>.1</w:t>
      </w:r>
      <w:r>
        <w:rPr>
          <w:rFonts w:eastAsia="Calibri" w:cs="Calibri"/>
          <w:spacing w:val="1"/>
        </w:rPr>
        <w:t xml:space="preserve"> </w:t>
      </w:r>
      <w:r w:rsidR="007C00BF">
        <w:rPr>
          <w:rFonts w:eastAsia="Calibri" w:cs="Calibri"/>
          <w:spacing w:val="1"/>
        </w:rPr>
        <w:t xml:space="preserve">&amp; 10.2 </w:t>
      </w:r>
      <w:r>
        <w:rPr>
          <w:rFonts w:eastAsia="Calibri" w:cs="Calibri"/>
          <w:spacing w:val="1"/>
        </w:rPr>
        <w:t>is packaged as a .zip file. Unzip the contents to your</w:t>
      </w:r>
      <w:r w:rsidR="00537742">
        <w:rPr>
          <w:rFonts w:eastAsia="Calibri" w:cs="Calibri"/>
          <w:spacing w:val="1"/>
        </w:rPr>
        <w:t xml:space="preserve"> computers</w:t>
      </w:r>
      <w:r>
        <w:rPr>
          <w:rFonts w:eastAsia="Calibri" w:cs="Calibri"/>
          <w:spacing w:val="1"/>
        </w:rPr>
        <w:t xml:space="preserve"> root </w:t>
      </w:r>
      <w:r w:rsidR="0086622C">
        <w:rPr>
          <w:rFonts w:eastAsia="Calibri" w:cs="Calibri"/>
          <w:spacing w:val="1"/>
        </w:rPr>
        <w:t xml:space="preserve">    </w:t>
      </w:r>
      <w:r w:rsidRPr="00537742">
        <w:rPr>
          <w:rFonts w:eastAsia="Calibri" w:cs="Calibri"/>
          <w:b/>
          <w:spacing w:val="1"/>
        </w:rPr>
        <w:t>C:</w:t>
      </w:r>
      <w:r>
        <w:rPr>
          <w:rFonts w:eastAsia="Calibri" w:cs="Calibri"/>
          <w:spacing w:val="1"/>
        </w:rPr>
        <w:t xml:space="preserve"> drive in order to follow the tutorial steps </w:t>
      </w:r>
      <w:r w:rsidR="00151A1C">
        <w:rPr>
          <w:rFonts w:eastAsia="Calibri" w:cs="Calibri"/>
          <w:spacing w:val="1"/>
        </w:rPr>
        <w:t>below</w:t>
      </w:r>
      <w:r>
        <w:rPr>
          <w:rFonts w:eastAsia="Calibri" w:cs="Calibri"/>
          <w:spacing w:val="1"/>
        </w:rPr>
        <w:t xml:space="preserve">. The file location should read: </w:t>
      </w:r>
      <w:r w:rsidRPr="00F802F6">
        <w:rPr>
          <w:rFonts w:eastAsia="Calibri" w:cs="Calibri"/>
          <w:b/>
          <w:i/>
        </w:rPr>
        <w:t>C:\BTM_Tutorial</w:t>
      </w:r>
      <w:r w:rsidR="008961AC">
        <w:rPr>
          <w:rFonts w:eastAsia="Calibri" w:cs="Calibri"/>
          <w:spacing w:val="1"/>
        </w:rPr>
        <w:t xml:space="preserve">. </w:t>
      </w:r>
      <w:r>
        <w:rPr>
          <w:rFonts w:eastAsia="Calibri" w:cs="Calibri"/>
        </w:rPr>
        <w:t xml:space="preserve">Within the </w:t>
      </w:r>
      <w:r w:rsidRPr="00460422">
        <w:rPr>
          <w:rFonts w:eastAsia="Calibri" w:cs="Calibri"/>
          <w:b/>
        </w:rPr>
        <w:t>BTM_Tutorial</w:t>
      </w:r>
      <w:r>
        <w:rPr>
          <w:rFonts w:eastAsia="Calibri" w:cs="Calibri"/>
        </w:rPr>
        <w:t xml:space="preserve"> folder are two folders, one containing the </w:t>
      </w:r>
      <w:r w:rsidR="00EE240F">
        <w:rPr>
          <w:rFonts w:eastAsia="Calibri" w:cs="Calibri"/>
        </w:rPr>
        <w:t xml:space="preserve">BTM </w:t>
      </w:r>
      <w:r>
        <w:rPr>
          <w:rFonts w:eastAsia="Calibri" w:cs="Calibri"/>
        </w:rPr>
        <w:t>Toolbox with scripts, and another containing sample data that will be used throughout the tutorial.</w:t>
      </w:r>
      <w:r w:rsidR="0004771B" w:rsidRPr="0004771B">
        <w:rPr>
          <w:rFonts w:eastAsia="Calibri" w:cs="Calibri"/>
          <w:spacing w:val="1"/>
        </w:rPr>
        <w:t xml:space="preserve"> </w:t>
      </w:r>
    </w:p>
    <w:p w:rsidR="0086622C" w:rsidRDefault="0086622C" w:rsidP="00765781">
      <w:pPr>
        <w:widowControl w:val="0"/>
        <w:tabs>
          <w:tab w:val="left" w:pos="840"/>
        </w:tabs>
        <w:spacing w:before="13"/>
        <w:ind w:right="-20"/>
        <w:rPr>
          <w:rFonts w:eastAsia="Calibri" w:cs="Calibri"/>
          <w:spacing w:val="1"/>
        </w:rPr>
      </w:pPr>
    </w:p>
    <w:p w:rsidR="00F802F6" w:rsidRPr="0086622C" w:rsidRDefault="0086622C" w:rsidP="00765781">
      <w:pPr>
        <w:widowControl w:val="0"/>
        <w:tabs>
          <w:tab w:val="left" w:pos="840"/>
        </w:tabs>
        <w:spacing w:before="13"/>
        <w:ind w:right="-20"/>
        <w:rPr>
          <w:rFonts w:eastAsia="Calibri" w:cs="Calibri"/>
          <w:i/>
          <w:spacing w:val="1"/>
        </w:rPr>
      </w:pPr>
      <w:r>
        <w:rPr>
          <w:rFonts w:eastAsia="Calibri" w:cs="Calibri"/>
          <w:i/>
          <w:spacing w:val="1"/>
        </w:rPr>
        <w:t>Note</w:t>
      </w:r>
      <w:r w:rsidR="0004771B" w:rsidRPr="0086622C">
        <w:rPr>
          <w:rFonts w:eastAsia="Calibri" w:cs="Calibri"/>
          <w:i/>
          <w:spacing w:val="1"/>
        </w:rPr>
        <w:t xml:space="preserve">: The </w:t>
      </w:r>
      <w:r>
        <w:rPr>
          <w:rFonts w:eastAsia="Calibri" w:cs="Calibri"/>
          <w:i/>
          <w:spacing w:val="1"/>
        </w:rPr>
        <w:t xml:space="preserve">program </w:t>
      </w:r>
      <w:r w:rsidR="0004771B" w:rsidRPr="0086622C">
        <w:rPr>
          <w:rFonts w:eastAsia="Calibri" w:cs="Calibri"/>
          <w:i/>
          <w:spacing w:val="1"/>
        </w:rPr>
        <w:t xml:space="preserve">files </w:t>
      </w:r>
      <w:r>
        <w:rPr>
          <w:rFonts w:eastAsia="Calibri" w:cs="Calibri"/>
          <w:i/>
          <w:spacing w:val="1"/>
        </w:rPr>
        <w:t>may</w:t>
      </w:r>
      <w:r w:rsidR="0004771B" w:rsidRPr="0086622C">
        <w:rPr>
          <w:rFonts w:eastAsia="Calibri" w:cs="Calibri"/>
          <w:i/>
          <w:spacing w:val="1"/>
        </w:rPr>
        <w:t xml:space="preserve"> be saved anywhere </w:t>
      </w:r>
      <w:r>
        <w:rPr>
          <w:rFonts w:eastAsia="Calibri" w:cs="Calibri"/>
          <w:i/>
          <w:spacing w:val="1"/>
        </w:rPr>
        <w:t>but in doing so the</w:t>
      </w:r>
      <w:r w:rsidRPr="0086622C">
        <w:rPr>
          <w:rFonts w:eastAsia="Calibri" w:cs="Calibri"/>
          <w:i/>
          <w:spacing w:val="1"/>
        </w:rPr>
        <w:t xml:space="preserve"> </w:t>
      </w:r>
      <w:r w:rsidR="0004771B" w:rsidRPr="0086622C">
        <w:rPr>
          <w:rFonts w:eastAsia="Calibri" w:cs="Calibri"/>
          <w:i/>
          <w:spacing w:val="1"/>
        </w:rPr>
        <w:t>path</w:t>
      </w:r>
      <w:r w:rsidRPr="0086622C">
        <w:rPr>
          <w:rFonts w:eastAsia="Calibri" w:cs="Calibri"/>
          <w:i/>
          <w:spacing w:val="1"/>
        </w:rPr>
        <w:t>s</w:t>
      </w:r>
      <w:r>
        <w:rPr>
          <w:rFonts w:eastAsia="Calibri" w:cs="Calibri"/>
          <w:i/>
          <w:spacing w:val="1"/>
        </w:rPr>
        <w:t xml:space="preserve"> will differ for the following instructions</w:t>
      </w:r>
      <w:r w:rsidR="00EE240F" w:rsidRPr="0086622C">
        <w:rPr>
          <w:rFonts w:eastAsia="Calibri" w:cs="Calibri"/>
          <w:i/>
          <w:spacing w:val="1"/>
        </w:rPr>
        <w:t xml:space="preserve">. </w:t>
      </w:r>
    </w:p>
    <w:p w:rsidR="00F802F6" w:rsidRDefault="00F802F6" w:rsidP="00765781">
      <w:pPr>
        <w:widowControl w:val="0"/>
        <w:tabs>
          <w:tab w:val="left" w:pos="840"/>
        </w:tabs>
        <w:spacing w:before="13"/>
        <w:ind w:right="-20"/>
        <w:rPr>
          <w:rFonts w:eastAsia="Calibri" w:cs="Calibri"/>
        </w:rPr>
      </w:pPr>
    </w:p>
    <w:p w:rsidR="00537742" w:rsidRDefault="00F802F6" w:rsidP="00537742">
      <w:pPr>
        <w:pStyle w:val="ListParagraph"/>
        <w:widowControl w:val="0"/>
        <w:numPr>
          <w:ilvl w:val="0"/>
          <w:numId w:val="50"/>
        </w:numPr>
        <w:tabs>
          <w:tab w:val="left" w:pos="840"/>
        </w:tabs>
        <w:spacing w:before="13"/>
        <w:ind w:right="-20"/>
        <w:rPr>
          <w:rFonts w:eastAsia="Calibri" w:cs="Calibri"/>
        </w:rPr>
      </w:pPr>
      <w:r w:rsidRPr="00537742">
        <w:rPr>
          <w:rFonts w:eastAsia="Calibri" w:cs="Calibri"/>
        </w:rPr>
        <w:t xml:space="preserve">To add the Benthic Terrain Modeler </w:t>
      </w:r>
      <w:r w:rsidR="003A4074">
        <w:rPr>
          <w:rFonts w:eastAsia="Calibri" w:cs="Calibri"/>
        </w:rPr>
        <w:t>toolbox</w:t>
      </w:r>
      <w:r w:rsidR="003A4074" w:rsidRPr="00537742">
        <w:rPr>
          <w:rFonts w:eastAsia="Calibri" w:cs="Calibri"/>
        </w:rPr>
        <w:t xml:space="preserve"> </w:t>
      </w:r>
      <w:r w:rsidRPr="00537742">
        <w:rPr>
          <w:rFonts w:eastAsia="Calibri" w:cs="Calibri"/>
        </w:rPr>
        <w:t>into ArcMap</w:t>
      </w:r>
      <w:r w:rsidR="004F503E">
        <w:rPr>
          <w:rFonts w:eastAsia="Calibri" w:cs="Calibri"/>
        </w:rPr>
        <w:t>,</w:t>
      </w:r>
      <w:r w:rsidRPr="00537742">
        <w:rPr>
          <w:rFonts w:eastAsia="Calibri" w:cs="Calibri"/>
        </w:rPr>
        <w:t xml:space="preserve"> first open a new map project. </w:t>
      </w:r>
    </w:p>
    <w:p w:rsidR="00537742" w:rsidRDefault="00231868" w:rsidP="00537742">
      <w:pPr>
        <w:pStyle w:val="ListParagraph"/>
        <w:widowControl w:val="0"/>
        <w:numPr>
          <w:ilvl w:val="0"/>
          <w:numId w:val="50"/>
        </w:numPr>
        <w:tabs>
          <w:tab w:val="left" w:pos="840"/>
        </w:tabs>
        <w:spacing w:before="13"/>
        <w:ind w:right="-20"/>
        <w:rPr>
          <w:rFonts w:eastAsia="Calibri" w:cs="Calibri"/>
        </w:rPr>
      </w:pPr>
      <w:r w:rsidRPr="00537742">
        <w:rPr>
          <w:rFonts w:eastAsia="Calibri" w:cs="Calibri"/>
        </w:rPr>
        <w:t xml:space="preserve">Open the ArcToolbox window </w:t>
      </w:r>
      <w:r w:rsidR="004F6713">
        <w:rPr>
          <w:rFonts w:eastAsia="Calibri" w:cs="Calibri"/>
        </w:rPr>
        <w:t xml:space="preserve">by clicking </w:t>
      </w:r>
      <w:r w:rsidR="004F6713" w:rsidRPr="00A83D96">
        <w:rPr>
          <w:rFonts w:eastAsia="Calibri" w:cs="Calibri"/>
          <w:b/>
        </w:rPr>
        <w:t>Geoprocessing &gt; ArcToolbox</w:t>
      </w:r>
      <w:r w:rsidR="004F6713">
        <w:rPr>
          <w:rFonts w:eastAsia="Calibri" w:cs="Calibri"/>
        </w:rPr>
        <w:t xml:space="preserve"> </w:t>
      </w:r>
      <w:r w:rsidRPr="00537742">
        <w:rPr>
          <w:rFonts w:eastAsia="Calibri" w:cs="Calibri"/>
        </w:rPr>
        <w:t>and pin it to the display</w:t>
      </w:r>
      <w:r w:rsidR="0004771B">
        <w:rPr>
          <w:rFonts w:eastAsia="Calibri" w:cs="Calibri"/>
        </w:rPr>
        <w:t xml:space="preserve"> if it is not already</w:t>
      </w:r>
      <w:r w:rsidRPr="00537742">
        <w:rPr>
          <w:rFonts w:eastAsia="Calibri" w:cs="Calibri"/>
        </w:rPr>
        <w:t xml:space="preserve">. Right-click on the ArcToolbox top folder in the window and select </w:t>
      </w:r>
      <w:r w:rsidRPr="00537742">
        <w:rPr>
          <w:rFonts w:eastAsia="Calibri" w:cs="Calibri"/>
          <w:b/>
        </w:rPr>
        <w:t>Add Toolbox</w:t>
      </w:r>
      <w:r w:rsidRPr="00537742">
        <w:rPr>
          <w:rFonts w:eastAsia="Calibri" w:cs="Calibri"/>
        </w:rPr>
        <w:t xml:space="preserve">. Navigate to the </w:t>
      </w:r>
      <w:r w:rsidRPr="00537742">
        <w:rPr>
          <w:rFonts w:eastAsia="Calibri" w:cs="Calibri"/>
          <w:b/>
        </w:rPr>
        <w:t>C:\BTM_Tutorial\</w:t>
      </w:r>
      <w:r w:rsidR="005957F1">
        <w:rPr>
          <w:rFonts w:eastAsia="Calibri" w:cs="Calibri"/>
          <w:b/>
        </w:rPr>
        <w:t>toolbox</w:t>
      </w:r>
      <w:r w:rsidR="005957F1" w:rsidRPr="00537742">
        <w:rPr>
          <w:rFonts w:eastAsia="Calibri" w:cs="Calibri"/>
        </w:rPr>
        <w:t xml:space="preserve"> </w:t>
      </w:r>
      <w:r w:rsidRPr="00537742">
        <w:rPr>
          <w:rFonts w:eastAsia="Calibri" w:cs="Calibri"/>
        </w:rPr>
        <w:t xml:space="preserve">folder and add </w:t>
      </w:r>
      <w:r w:rsidRPr="00537742">
        <w:rPr>
          <w:rFonts w:eastAsia="Calibri" w:cs="Calibri"/>
          <w:b/>
        </w:rPr>
        <w:t>BTM.</w:t>
      </w:r>
      <w:r w:rsidR="00C060BD">
        <w:rPr>
          <w:rFonts w:eastAsia="Calibri" w:cs="Calibri"/>
          <w:b/>
        </w:rPr>
        <w:t>pyt</w:t>
      </w:r>
      <w:r w:rsidRPr="00537742">
        <w:rPr>
          <w:rFonts w:eastAsia="Calibri" w:cs="Calibri"/>
        </w:rPr>
        <w:t xml:space="preserve">. </w:t>
      </w:r>
    </w:p>
    <w:p w:rsidR="00F802F6" w:rsidRDefault="008961AC" w:rsidP="00537742">
      <w:pPr>
        <w:pStyle w:val="ListParagraph"/>
        <w:widowControl w:val="0"/>
        <w:numPr>
          <w:ilvl w:val="0"/>
          <w:numId w:val="50"/>
        </w:numPr>
        <w:tabs>
          <w:tab w:val="left" w:pos="840"/>
        </w:tabs>
        <w:spacing w:before="13"/>
        <w:ind w:right="-20"/>
        <w:rPr>
          <w:rFonts w:eastAsia="Calibri" w:cs="Calibri"/>
        </w:rPr>
      </w:pPr>
      <w:r w:rsidRPr="00537742">
        <w:rPr>
          <w:rFonts w:eastAsia="Calibri" w:cs="Calibri"/>
        </w:rPr>
        <w:t xml:space="preserve">Expand the BTM </w:t>
      </w:r>
      <w:r w:rsidR="003A4074">
        <w:rPr>
          <w:rFonts w:eastAsia="Calibri" w:cs="Calibri"/>
        </w:rPr>
        <w:t>toolbox</w:t>
      </w:r>
      <w:r w:rsidR="003A4074" w:rsidRPr="00537742">
        <w:rPr>
          <w:rFonts w:eastAsia="Calibri" w:cs="Calibri"/>
        </w:rPr>
        <w:t xml:space="preserve"> </w:t>
      </w:r>
      <w:r w:rsidRPr="00537742">
        <w:rPr>
          <w:rFonts w:eastAsia="Calibri" w:cs="Calibri"/>
        </w:rPr>
        <w:t xml:space="preserve">in ArcToolbox to see it consists of 7 </w:t>
      </w:r>
      <w:r w:rsidR="005957F1">
        <w:rPr>
          <w:rFonts w:eastAsia="Calibri" w:cs="Calibri"/>
        </w:rPr>
        <w:t>P</w:t>
      </w:r>
      <w:r w:rsidR="005957F1" w:rsidRPr="00537742">
        <w:rPr>
          <w:rFonts w:eastAsia="Calibri" w:cs="Calibri"/>
        </w:rPr>
        <w:t xml:space="preserve">ython </w:t>
      </w:r>
      <w:r w:rsidRPr="00537742">
        <w:rPr>
          <w:rFonts w:eastAsia="Calibri" w:cs="Calibri"/>
        </w:rPr>
        <w:t>scripts.</w:t>
      </w:r>
      <w:r w:rsidR="00E36479" w:rsidRPr="00537742">
        <w:rPr>
          <w:rFonts w:eastAsia="Calibri" w:cs="Calibri"/>
        </w:rPr>
        <w:t xml:space="preserve"> Note that the Spatial Analyst extension is required to run the BTM tools.</w:t>
      </w:r>
    </w:p>
    <w:p w:rsidR="00F802F6" w:rsidRPr="00765781" w:rsidRDefault="00F802F6" w:rsidP="00765781">
      <w:pPr>
        <w:widowControl w:val="0"/>
        <w:tabs>
          <w:tab w:val="left" w:pos="840"/>
        </w:tabs>
        <w:spacing w:before="13"/>
        <w:ind w:right="-20"/>
        <w:rPr>
          <w:rFonts w:eastAsia="Calibri" w:cs="Calibri"/>
        </w:rPr>
      </w:pPr>
    </w:p>
    <w:p w:rsidR="008961AC" w:rsidRPr="008702F7" w:rsidRDefault="008961AC" w:rsidP="00765781">
      <w:pPr>
        <w:tabs>
          <w:tab w:val="left" w:pos="840"/>
        </w:tabs>
        <w:spacing w:before="13"/>
        <w:ind w:right="-20"/>
        <w:rPr>
          <w:rFonts w:eastAsia="Calibri" w:cs="Calibri"/>
          <w:i/>
        </w:rPr>
      </w:pPr>
      <w:commentRangeStart w:id="3"/>
      <w:r w:rsidRPr="008702F7">
        <w:rPr>
          <w:rFonts w:eastAsia="Calibri" w:cs="Calibri"/>
          <w:i/>
        </w:rPr>
        <w:t>N</w:t>
      </w:r>
      <w:r w:rsidR="0086622C">
        <w:rPr>
          <w:rFonts w:eastAsia="Calibri" w:cs="Calibri"/>
          <w:i/>
        </w:rPr>
        <w:t>ote</w:t>
      </w:r>
      <w:r w:rsidRPr="008702F7">
        <w:rPr>
          <w:rFonts w:eastAsia="Calibri" w:cs="Calibri"/>
          <w:i/>
        </w:rPr>
        <w:t xml:space="preserve">: This tutorial only guides the user on how to perform the BTM functions using the </w:t>
      </w:r>
      <w:r w:rsidR="00DD3866" w:rsidRPr="008702F7">
        <w:rPr>
          <w:rFonts w:eastAsia="Calibri" w:cs="Calibri"/>
          <w:i/>
        </w:rPr>
        <w:t xml:space="preserve">provided </w:t>
      </w:r>
      <w:r w:rsidRPr="008702F7">
        <w:rPr>
          <w:rFonts w:eastAsia="Calibri" w:cs="Calibri"/>
          <w:i/>
        </w:rPr>
        <w:t xml:space="preserve">sample data </w:t>
      </w:r>
      <w:r w:rsidR="00151A1C" w:rsidRPr="008702F7">
        <w:rPr>
          <w:rFonts w:eastAsia="Calibri" w:cs="Calibri"/>
          <w:i/>
        </w:rPr>
        <w:t>and estimated input values</w:t>
      </w:r>
      <w:r w:rsidRPr="008702F7">
        <w:rPr>
          <w:rFonts w:eastAsia="Calibri" w:cs="Calibri"/>
          <w:i/>
        </w:rPr>
        <w:t xml:space="preserve">. </w:t>
      </w:r>
      <w:r w:rsidR="00151A1C" w:rsidRPr="008702F7">
        <w:rPr>
          <w:rFonts w:eastAsia="Calibri" w:cs="Calibri"/>
          <w:i/>
        </w:rPr>
        <w:t>Bathymetric values</w:t>
      </w:r>
      <w:r w:rsidRPr="008702F7">
        <w:rPr>
          <w:rFonts w:eastAsia="Calibri" w:cs="Calibri"/>
          <w:i/>
        </w:rPr>
        <w:t xml:space="preserve"> and data ranges vary greatly from one </w:t>
      </w:r>
      <w:r w:rsidR="00114B30">
        <w:rPr>
          <w:rFonts w:eastAsia="Calibri" w:cs="Calibri"/>
          <w:i/>
        </w:rPr>
        <w:t>area</w:t>
      </w:r>
      <w:r w:rsidRPr="008702F7">
        <w:rPr>
          <w:rFonts w:eastAsia="Calibri" w:cs="Calibri"/>
          <w:i/>
        </w:rPr>
        <w:t xml:space="preserve"> to another and this should be noted </w:t>
      </w:r>
      <w:r w:rsidR="00151A1C" w:rsidRPr="008702F7">
        <w:rPr>
          <w:rFonts w:eastAsia="Calibri" w:cs="Calibri"/>
          <w:i/>
        </w:rPr>
        <w:t xml:space="preserve">when using the BTM with </w:t>
      </w:r>
      <w:r w:rsidRPr="008702F7">
        <w:rPr>
          <w:rFonts w:eastAsia="Calibri" w:cs="Calibri"/>
          <w:i/>
        </w:rPr>
        <w:t>your own data sets.</w:t>
      </w:r>
    </w:p>
    <w:p w:rsidR="008961AC" w:rsidRPr="008702F7" w:rsidRDefault="008961AC" w:rsidP="00765781">
      <w:pPr>
        <w:tabs>
          <w:tab w:val="left" w:pos="840"/>
        </w:tabs>
        <w:spacing w:before="13"/>
        <w:ind w:right="-20"/>
        <w:rPr>
          <w:rFonts w:eastAsia="Calibri" w:cs="Calibri"/>
          <w:i/>
        </w:rPr>
      </w:pPr>
    </w:p>
    <w:p w:rsidR="00B33E63" w:rsidRDefault="00B33E63" w:rsidP="00765781">
      <w:pPr>
        <w:tabs>
          <w:tab w:val="left" w:pos="840"/>
        </w:tabs>
        <w:spacing w:before="13"/>
        <w:ind w:right="-20"/>
        <w:rPr>
          <w:rFonts w:eastAsia="Calibri" w:cs="Calibri"/>
        </w:rPr>
      </w:pPr>
      <w:r>
        <w:rPr>
          <w:rFonts w:eastAsia="Calibri" w:cs="Calibri"/>
          <w:i/>
        </w:rPr>
        <w:t>Also, t</w:t>
      </w:r>
      <w:r w:rsidR="008961AC" w:rsidRPr="008702F7">
        <w:rPr>
          <w:rFonts w:eastAsia="Calibri" w:cs="Calibri"/>
          <w:i/>
        </w:rPr>
        <w:t xml:space="preserve">his tutorial also does not fully explain the processes that run the scripts in ArcMap. </w:t>
      </w:r>
      <w:r>
        <w:rPr>
          <w:rFonts w:eastAsia="Calibri" w:cs="Calibri"/>
          <w:i/>
        </w:rPr>
        <w:t xml:space="preserve">This tutorial is intended to guide the user on the script-based version of the BTM for ArcGIS 10.x. </w:t>
      </w:r>
      <w:r w:rsidR="008961AC" w:rsidRPr="008702F7">
        <w:rPr>
          <w:rFonts w:eastAsia="Calibri" w:cs="Calibri"/>
          <w:i/>
        </w:rPr>
        <w:t>If interested</w:t>
      </w:r>
      <w:r>
        <w:rPr>
          <w:rFonts w:eastAsia="Calibri" w:cs="Calibri"/>
          <w:i/>
        </w:rPr>
        <w:t xml:space="preserve"> in the information regarding the initial product development and the processes that BTM utilizes</w:t>
      </w:r>
      <w:r w:rsidR="008961AC" w:rsidRPr="008702F7">
        <w:rPr>
          <w:rFonts w:eastAsia="Calibri" w:cs="Calibri"/>
          <w:i/>
        </w:rPr>
        <w:t>, please refer to t</w:t>
      </w:r>
      <w:r w:rsidR="00151A1C" w:rsidRPr="008702F7">
        <w:rPr>
          <w:rFonts w:eastAsia="Calibri" w:cs="Calibri"/>
          <w:i/>
        </w:rPr>
        <w:t>he</w:t>
      </w:r>
      <w:r w:rsidR="008961AC" w:rsidRPr="008702F7">
        <w:rPr>
          <w:rFonts w:eastAsia="Calibri" w:cs="Calibri"/>
          <w:i/>
        </w:rPr>
        <w:t xml:space="preserve"> original </w:t>
      </w:r>
      <w:r w:rsidR="00151A1C" w:rsidRPr="008702F7">
        <w:rPr>
          <w:rFonts w:eastAsia="Calibri" w:cs="Calibri"/>
          <w:i/>
        </w:rPr>
        <w:t xml:space="preserve">BTM for </w:t>
      </w:r>
      <w:r w:rsidR="008961AC" w:rsidRPr="008702F7">
        <w:rPr>
          <w:rFonts w:eastAsia="Calibri" w:cs="Calibri"/>
          <w:i/>
        </w:rPr>
        <w:t>ArcGIS 8</w:t>
      </w:r>
      <w:r w:rsidR="00FB2D37" w:rsidRPr="008702F7">
        <w:rPr>
          <w:rFonts w:eastAsia="Calibri" w:cs="Calibri"/>
          <w:i/>
        </w:rPr>
        <w:t>.</w:t>
      </w:r>
      <w:r w:rsidR="008961AC" w:rsidRPr="008702F7">
        <w:rPr>
          <w:rFonts w:eastAsia="Calibri" w:cs="Calibri"/>
          <w:i/>
        </w:rPr>
        <w:t xml:space="preserve">x user documentation found </w:t>
      </w:r>
      <w:r w:rsidR="00537742" w:rsidRPr="008702F7">
        <w:rPr>
          <w:rFonts w:eastAsia="Calibri" w:cs="Calibri"/>
          <w:i/>
        </w:rPr>
        <w:t xml:space="preserve">at </w:t>
      </w:r>
      <w:hyperlink r:id="rId14" w:history="1">
        <w:r w:rsidR="00BC1223" w:rsidRPr="008702F7">
          <w:rPr>
            <w:rStyle w:val="Hyperlink"/>
            <w:i/>
          </w:rPr>
          <w:t>http://www.csc.noaa.gov/digitalcoast/tools/btm/index.html</w:t>
        </w:r>
      </w:hyperlink>
      <w:r w:rsidR="004404CC" w:rsidRPr="008702F7">
        <w:rPr>
          <w:i/>
        </w:rPr>
        <w:t xml:space="preserve"> </w:t>
      </w:r>
      <w:r w:rsidR="00BC1223" w:rsidRPr="008702F7">
        <w:rPr>
          <w:i/>
        </w:rPr>
        <w:t>and click on the BTM Tutorial</w:t>
      </w:r>
      <w:r w:rsidR="004404CC" w:rsidRPr="008702F7">
        <w:rPr>
          <w:i/>
        </w:rPr>
        <w:t xml:space="preserve"> for ArcGIS 9.2</w:t>
      </w:r>
      <w:r w:rsidR="00BC1223" w:rsidRPr="008702F7">
        <w:rPr>
          <w:i/>
        </w:rPr>
        <w:t xml:space="preserve"> link</w:t>
      </w:r>
      <w:r w:rsidR="008961AC" w:rsidRPr="008702F7">
        <w:rPr>
          <w:rFonts w:eastAsia="Calibri" w:cs="Calibri"/>
          <w:i/>
        </w:rPr>
        <w:t>.</w:t>
      </w:r>
      <w:commentRangeEnd w:id="3"/>
      <w:r w:rsidR="004658C7">
        <w:rPr>
          <w:rStyle w:val="CommentReference"/>
        </w:rPr>
        <w:commentReference w:id="3"/>
      </w:r>
    </w:p>
    <w:p w:rsidR="005A0DBF" w:rsidRPr="001A0AB6" w:rsidRDefault="00BC1223" w:rsidP="00BC1223">
      <w:pPr>
        <w:pStyle w:val="Heading2"/>
        <w:rPr>
          <w:sz w:val="32"/>
        </w:rPr>
      </w:pPr>
      <w:r w:rsidRPr="001A0AB6">
        <w:rPr>
          <w:sz w:val="32"/>
        </w:rPr>
        <w:t xml:space="preserve">BTM </w:t>
      </w:r>
      <w:r w:rsidR="00E36479" w:rsidRPr="001A0AB6">
        <w:rPr>
          <w:sz w:val="32"/>
        </w:rPr>
        <w:t>Tutorial</w:t>
      </w:r>
    </w:p>
    <w:p w:rsidR="00E36479" w:rsidRDefault="00E36479" w:rsidP="00E36479">
      <w:pPr>
        <w:pStyle w:val="Heading3"/>
      </w:pPr>
      <w:r>
        <w:t xml:space="preserve">Add the sample </w:t>
      </w:r>
      <w:r w:rsidR="00E51DC6">
        <w:t>map</w:t>
      </w:r>
      <w:r>
        <w:t xml:space="preserve">. </w:t>
      </w:r>
    </w:p>
    <w:p w:rsidR="007031A2" w:rsidRPr="008702F7" w:rsidRDefault="007031A2" w:rsidP="007031A2">
      <w:pPr>
        <w:pStyle w:val="Heading3"/>
        <w:numPr>
          <w:ilvl w:val="0"/>
          <w:numId w:val="40"/>
        </w:numPr>
        <w:rPr>
          <w:i w:val="0"/>
          <w:sz w:val="24"/>
        </w:rPr>
      </w:pPr>
      <w:r w:rsidRPr="008702F7">
        <w:rPr>
          <w:i w:val="0"/>
          <w:sz w:val="24"/>
        </w:rPr>
        <w:t xml:space="preserve">Click on </w:t>
      </w:r>
      <w:r w:rsidR="00E51DC6">
        <w:rPr>
          <w:b/>
          <w:i w:val="0"/>
          <w:sz w:val="24"/>
        </w:rPr>
        <w:t>Open</w:t>
      </w:r>
      <w:r w:rsidRPr="008702F7">
        <w:rPr>
          <w:i w:val="0"/>
          <w:sz w:val="24"/>
        </w:rPr>
        <w:t xml:space="preserve"> and n</w:t>
      </w:r>
      <w:r w:rsidR="00E36479" w:rsidRPr="008702F7">
        <w:rPr>
          <w:i w:val="0"/>
          <w:sz w:val="24"/>
        </w:rPr>
        <w:t xml:space="preserve">avigate to the </w:t>
      </w:r>
      <w:r w:rsidR="00E36479" w:rsidRPr="008702F7">
        <w:rPr>
          <w:b/>
          <w:i w:val="0"/>
          <w:sz w:val="24"/>
        </w:rPr>
        <w:t>C:\BTM_Tutorial</w:t>
      </w:r>
      <w:r w:rsidRPr="008702F7">
        <w:rPr>
          <w:b/>
          <w:i w:val="0"/>
          <w:sz w:val="24"/>
        </w:rPr>
        <w:t>\sample_data</w:t>
      </w:r>
      <w:r w:rsidRPr="008702F7">
        <w:rPr>
          <w:i w:val="0"/>
          <w:sz w:val="24"/>
        </w:rPr>
        <w:t xml:space="preserve"> folder</w:t>
      </w:r>
      <w:r w:rsidR="00E36479" w:rsidRPr="008702F7">
        <w:rPr>
          <w:i w:val="0"/>
          <w:sz w:val="24"/>
        </w:rPr>
        <w:t xml:space="preserve"> and</w:t>
      </w:r>
      <w:r w:rsidR="00E51DC6">
        <w:rPr>
          <w:i w:val="0"/>
          <w:sz w:val="24"/>
        </w:rPr>
        <w:t xml:space="preserve"> open </w:t>
      </w:r>
      <w:r w:rsidR="00E51DC6" w:rsidRPr="004310EB">
        <w:rPr>
          <w:b/>
          <w:i w:val="0"/>
          <w:sz w:val="24"/>
        </w:rPr>
        <w:t>btm.mxd</w:t>
      </w:r>
      <w:r w:rsidRPr="008702F7">
        <w:rPr>
          <w:i w:val="0"/>
          <w:sz w:val="24"/>
        </w:rPr>
        <w:t>. Bathymetric data are the only data required for the BTM tools</w:t>
      </w:r>
      <w:r w:rsidR="00EF6E84" w:rsidRPr="008702F7">
        <w:rPr>
          <w:i w:val="0"/>
          <w:sz w:val="24"/>
        </w:rPr>
        <w:t xml:space="preserve">. </w:t>
      </w:r>
      <w:r w:rsidR="00E51DC6">
        <w:rPr>
          <w:i w:val="0"/>
          <w:sz w:val="24"/>
        </w:rPr>
        <w:t>The included</w:t>
      </w:r>
      <w:r w:rsidRPr="008702F7">
        <w:rPr>
          <w:i w:val="0"/>
          <w:sz w:val="24"/>
        </w:rPr>
        <w:t xml:space="preserve"> hillshade layer can </w:t>
      </w:r>
      <w:r w:rsidR="00EF6E84" w:rsidRPr="008702F7">
        <w:rPr>
          <w:i w:val="0"/>
          <w:sz w:val="24"/>
        </w:rPr>
        <w:t xml:space="preserve">be used to </w:t>
      </w:r>
      <w:r w:rsidRPr="008702F7">
        <w:rPr>
          <w:i w:val="0"/>
          <w:sz w:val="24"/>
        </w:rPr>
        <w:t xml:space="preserve">enhance the </w:t>
      </w:r>
      <w:r w:rsidR="00EF6E84" w:rsidRPr="008702F7">
        <w:rPr>
          <w:i w:val="0"/>
          <w:sz w:val="24"/>
        </w:rPr>
        <w:t xml:space="preserve">visualization of the results, but </w:t>
      </w:r>
      <w:r w:rsidR="004404CC" w:rsidRPr="008702F7">
        <w:rPr>
          <w:i w:val="0"/>
          <w:sz w:val="24"/>
        </w:rPr>
        <w:t xml:space="preserve">does </w:t>
      </w:r>
      <w:r w:rsidR="00EF6E84" w:rsidRPr="008702F7">
        <w:rPr>
          <w:i w:val="0"/>
          <w:sz w:val="24"/>
        </w:rPr>
        <w:t>not</w:t>
      </w:r>
      <w:r w:rsidR="004404CC" w:rsidRPr="008702F7">
        <w:rPr>
          <w:i w:val="0"/>
          <w:sz w:val="24"/>
        </w:rPr>
        <w:t xml:space="preserve"> affect</w:t>
      </w:r>
      <w:r w:rsidR="00EF6E84" w:rsidRPr="008702F7">
        <w:rPr>
          <w:i w:val="0"/>
          <w:sz w:val="24"/>
        </w:rPr>
        <w:t xml:space="preserve"> the mechanics of the actual tools</w:t>
      </w:r>
      <w:r w:rsidRPr="008702F7">
        <w:rPr>
          <w:i w:val="0"/>
          <w:sz w:val="24"/>
        </w:rPr>
        <w:t xml:space="preserve">. </w:t>
      </w:r>
    </w:p>
    <w:p w:rsidR="007031A2" w:rsidRDefault="007031A2" w:rsidP="007031A2">
      <w:pPr>
        <w:pStyle w:val="ListParagraph"/>
      </w:pPr>
    </w:p>
    <w:p w:rsidR="00055AFF" w:rsidRDefault="00E4564E" w:rsidP="007D3CC4">
      <w:pPr>
        <w:tabs>
          <w:tab w:val="left" w:pos="1170"/>
          <w:tab w:val="left" w:pos="8100"/>
        </w:tabs>
        <w:jc w:val="center"/>
      </w:pPr>
      <w:r>
        <w:rPr>
          <w:noProof/>
        </w:rPr>
        <w:lastRenderedPageBreak/>
        <w:drawing>
          <wp:inline distT="0" distB="0" distL="0" distR="0" wp14:anchorId="528DE8AF" wp14:editId="29246C20">
            <wp:extent cx="4756375" cy="2785731"/>
            <wp:effectExtent l="190500" t="190500" r="196850" b="1866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4161" cy="2825432"/>
                    </a:xfrm>
                    <a:prstGeom prst="rect">
                      <a:avLst/>
                    </a:prstGeom>
                    <a:ln>
                      <a:noFill/>
                    </a:ln>
                    <a:effectLst>
                      <a:outerShdw blurRad="190500" algn="tl" rotWithShape="0">
                        <a:srgbClr val="000000">
                          <a:alpha val="70000"/>
                        </a:srgbClr>
                      </a:outerShdw>
                    </a:effectLst>
                  </pic:spPr>
                </pic:pic>
              </a:graphicData>
            </a:graphic>
          </wp:inline>
        </w:drawing>
      </w:r>
    </w:p>
    <w:p w:rsidR="007D3CC4" w:rsidRDefault="006B50FF" w:rsidP="007D3CC4">
      <w:r>
        <w:tab/>
      </w:r>
      <w:r>
        <w:tab/>
      </w:r>
    </w:p>
    <w:p w:rsidR="007D3CC4" w:rsidRDefault="007D3CC4" w:rsidP="00201AA2">
      <w:r>
        <w:t>The b</w:t>
      </w:r>
      <w:r w:rsidR="006B50FF">
        <w:t>athymetric data</w:t>
      </w:r>
      <w:r w:rsidR="00201AA2">
        <w:t xml:space="preserve"> used in this tutorial</w:t>
      </w:r>
      <w:r>
        <w:t xml:space="preserve"> was</w:t>
      </w:r>
      <w:r w:rsidR="006B50FF">
        <w:t xml:space="preserve"> collected by the U.S. Geological Survey and the National Oceanic and Atmospheric Administration offshore of Massachusetts between Duxbury and Hull</w:t>
      </w:r>
      <w:r>
        <w:t xml:space="preserve">. These data are available as an ArcInfo 32-bit floating point binary grid in Environmental Systems Research Institute (ESRI) format. The GRID has a 5-meter horizontal resolution and the spatial reference is WGS_1984_UTM_Zone_19N. For more information on acquiring bathymetric data for use with the BTM please visit: </w:t>
      </w:r>
      <w:hyperlink r:id="rId17" w:history="1">
        <w:r w:rsidRPr="00482FF7">
          <w:rPr>
            <w:rStyle w:val="Hyperlink"/>
          </w:rPr>
          <w:t>http://pubs.usgs.gov/of/2009/1072/html/appendix1.html</w:t>
        </w:r>
      </w:hyperlink>
      <w:r>
        <w:t xml:space="preserve">. </w:t>
      </w:r>
      <w:r w:rsidR="006B50FF">
        <w:t xml:space="preserve"> </w:t>
      </w:r>
    </w:p>
    <w:p w:rsidR="006B50FF" w:rsidRDefault="006B50FF" w:rsidP="006B50FF">
      <w:r>
        <w:t xml:space="preserve"> </w:t>
      </w:r>
    </w:p>
    <w:p w:rsidR="006B50FF" w:rsidRDefault="00633D41" w:rsidP="006B50FF">
      <w:r>
        <w:t xml:space="preserve">For each of the following steps, the tools can be accessed one of two ways: either by using the BTM menu in ArcMap, or using the toolbox directly. </w:t>
      </w:r>
      <w:r w:rsidR="00BE5251">
        <w:t>Below, the geoprocessing tool dialogs are shown. To access the BPI tools, use the Bathymetric Position Index menu of the Add-in:</w:t>
      </w:r>
      <w:r w:rsidR="00AB22A1">
        <w:br/>
      </w:r>
    </w:p>
    <w:p w:rsidR="00BE5251" w:rsidRPr="00055AFF" w:rsidRDefault="00221D0F" w:rsidP="004F503E">
      <w:pPr>
        <w:jc w:val="center"/>
      </w:pPr>
      <w:r>
        <w:rPr>
          <w:noProof/>
        </w:rPr>
        <w:drawing>
          <wp:inline distT="0" distB="0" distL="0" distR="0" wp14:anchorId="7554C656" wp14:editId="5049D2B8">
            <wp:extent cx="4572000" cy="1626870"/>
            <wp:effectExtent l="0" t="0" r="0" b="0"/>
            <wp:docPr id="16" name="Picture 16" descr="C:\Users\shau7031\Pictures\btm\tutorial\btm-menus-bpi-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u7031\Pictures\btm\tutorial\btm-menus-bpi-pl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626870"/>
                    </a:xfrm>
                    <a:prstGeom prst="rect">
                      <a:avLst/>
                    </a:prstGeom>
                    <a:noFill/>
                    <a:ln>
                      <a:noFill/>
                    </a:ln>
                  </pic:spPr>
                </pic:pic>
              </a:graphicData>
            </a:graphic>
          </wp:inline>
        </w:drawing>
      </w:r>
    </w:p>
    <w:p w:rsidR="00765781" w:rsidRPr="00777FCB" w:rsidRDefault="00AB22A1" w:rsidP="009E1F19">
      <w:pPr>
        <w:pStyle w:val="Heading3"/>
      </w:pPr>
      <w:r>
        <w:lastRenderedPageBreak/>
        <w:br/>
      </w:r>
      <w:r>
        <w:br/>
      </w:r>
      <w:r>
        <w:br/>
      </w:r>
      <w:r w:rsidR="0030021B">
        <w:t>Build Broad Scale BPI</w:t>
      </w:r>
    </w:p>
    <w:p w:rsidR="00765781" w:rsidRDefault="0030021B" w:rsidP="00A924E2">
      <w:pPr>
        <w:pStyle w:val="ListParagraph"/>
        <w:numPr>
          <w:ilvl w:val="0"/>
          <w:numId w:val="42"/>
        </w:numPr>
        <w:tabs>
          <w:tab w:val="left" w:pos="450"/>
          <w:tab w:val="left" w:pos="540"/>
        </w:tabs>
        <w:spacing w:before="13"/>
        <w:ind w:right="-20"/>
        <w:rPr>
          <w:rFonts w:eastAsia="Calibri" w:cs="Calibri"/>
        </w:rPr>
      </w:pPr>
      <w:r>
        <w:rPr>
          <w:rFonts w:eastAsia="Calibri" w:cs="Calibri"/>
        </w:rPr>
        <w:t>Double-click the first script</w:t>
      </w:r>
      <w:r w:rsidR="00116343">
        <w:rPr>
          <w:rFonts w:eastAsia="Calibri" w:cs="Calibri"/>
        </w:rPr>
        <w:t xml:space="preserve">, </w:t>
      </w:r>
      <w:r w:rsidR="000F7977" w:rsidRPr="004404CC">
        <w:rPr>
          <w:rFonts w:eastAsia="Calibri" w:cs="Calibri"/>
          <w:b/>
        </w:rPr>
        <w:t>Broad Scale BPI</w:t>
      </w:r>
      <w:r w:rsidR="00116343">
        <w:rPr>
          <w:rFonts w:eastAsia="Calibri" w:cs="Calibri"/>
        </w:rPr>
        <w:t>,</w:t>
      </w:r>
      <w:r>
        <w:rPr>
          <w:rFonts w:eastAsia="Calibri" w:cs="Calibri"/>
        </w:rPr>
        <w:t xml:space="preserve"> in the BTM </w:t>
      </w:r>
      <w:r w:rsidR="003A4074">
        <w:rPr>
          <w:rFonts w:eastAsia="Calibri" w:cs="Calibri"/>
        </w:rPr>
        <w:t xml:space="preserve">toolbox </w:t>
      </w:r>
      <w:r>
        <w:rPr>
          <w:rFonts w:eastAsia="Calibri" w:cs="Calibri"/>
        </w:rPr>
        <w:t>to open it. Populate the script with the</w:t>
      </w:r>
      <w:r w:rsidR="00BA41B4">
        <w:rPr>
          <w:rFonts w:eastAsia="Calibri" w:cs="Calibri"/>
        </w:rPr>
        <w:t xml:space="preserve"> following</w:t>
      </w:r>
      <w:r>
        <w:rPr>
          <w:rFonts w:eastAsia="Calibri" w:cs="Calibri"/>
        </w:rPr>
        <w:t xml:space="preserve"> parameters </w:t>
      </w:r>
      <w:r w:rsidR="00BA41B4">
        <w:rPr>
          <w:rFonts w:eastAsia="Calibri" w:cs="Calibri"/>
        </w:rPr>
        <w:t>:</w:t>
      </w:r>
    </w:p>
    <w:p w:rsidR="00BA41B4" w:rsidRDefault="00BA41B4" w:rsidP="00BA41B4">
      <w:pPr>
        <w:pStyle w:val="ListParagraph"/>
        <w:tabs>
          <w:tab w:val="left" w:pos="840"/>
        </w:tabs>
        <w:spacing w:before="13"/>
        <w:ind w:left="1560" w:right="-20"/>
        <w:rPr>
          <w:rFonts w:eastAsia="Calibri" w:cs="Calibri"/>
        </w:rPr>
      </w:pPr>
    </w:p>
    <w:p w:rsidR="00BA41B4" w:rsidRDefault="00BA41B4" w:rsidP="00BA41B4">
      <w:pPr>
        <w:pStyle w:val="ListParagraph"/>
        <w:tabs>
          <w:tab w:val="left" w:pos="840"/>
        </w:tabs>
        <w:spacing w:before="13"/>
        <w:ind w:left="1560" w:right="-20"/>
        <w:rPr>
          <w:rFonts w:eastAsia="Calibri" w:cs="Calibri"/>
        </w:rPr>
      </w:pPr>
      <w:r w:rsidRPr="00AD74BC">
        <w:rPr>
          <w:rFonts w:eastAsia="Calibri" w:cs="Calibri"/>
          <w:b/>
          <w:i/>
        </w:rPr>
        <w:t>Input bathymetric raster</w:t>
      </w:r>
      <w:r w:rsidR="00AD74BC" w:rsidRPr="00AD74BC">
        <w:rPr>
          <w:rFonts w:eastAsia="Calibri" w:cs="Calibri"/>
          <w:b/>
        </w:rPr>
        <w:t>:</w:t>
      </w:r>
      <w:r>
        <w:rPr>
          <w:rFonts w:eastAsia="Calibri" w:cs="Calibri"/>
        </w:rPr>
        <w:t xml:space="preserve"> </w:t>
      </w:r>
      <w:r w:rsidRPr="00BA41B4">
        <w:rPr>
          <w:rFonts w:eastAsia="Calibri" w:cs="Calibri"/>
        </w:rPr>
        <w:t>C:\BTM_Tutorial\sample_data\bathy5m</w:t>
      </w:r>
      <w:r w:rsidR="00B34D9E">
        <w:rPr>
          <w:rFonts w:eastAsia="Calibri" w:cs="Calibri"/>
        </w:rPr>
        <w:t>.tif</w:t>
      </w:r>
    </w:p>
    <w:p w:rsidR="00BA41B4" w:rsidRDefault="00BA41B4" w:rsidP="00BA41B4">
      <w:pPr>
        <w:pStyle w:val="ListParagraph"/>
        <w:tabs>
          <w:tab w:val="left" w:pos="840"/>
        </w:tabs>
        <w:spacing w:before="13"/>
        <w:ind w:left="1560" w:right="-20"/>
        <w:rPr>
          <w:rFonts w:eastAsia="Calibri" w:cs="Calibri"/>
        </w:rPr>
      </w:pPr>
      <w:r w:rsidRPr="00AD74BC">
        <w:rPr>
          <w:rFonts w:eastAsia="Calibri" w:cs="Calibri"/>
          <w:b/>
          <w:i/>
        </w:rPr>
        <w:t>Inner radius</w:t>
      </w:r>
      <w:r w:rsidR="00AD74BC" w:rsidRPr="00AD74BC">
        <w:rPr>
          <w:rFonts w:eastAsia="Calibri" w:cs="Calibri"/>
          <w:b/>
        </w:rPr>
        <w:t>:</w:t>
      </w:r>
      <w:r>
        <w:rPr>
          <w:rFonts w:eastAsia="Calibri" w:cs="Calibri"/>
        </w:rPr>
        <w:t xml:space="preserve"> 25</w:t>
      </w:r>
    </w:p>
    <w:p w:rsidR="00BA41B4" w:rsidRDefault="00BA41B4" w:rsidP="00BA41B4">
      <w:pPr>
        <w:pStyle w:val="ListParagraph"/>
        <w:tabs>
          <w:tab w:val="left" w:pos="840"/>
        </w:tabs>
        <w:spacing w:before="13"/>
        <w:ind w:left="1560" w:right="-20"/>
        <w:rPr>
          <w:rFonts w:eastAsia="Calibri" w:cs="Calibri"/>
        </w:rPr>
      </w:pPr>
      <w:r w:rsidRPr="00AD74BC">
        <w:rPr>
          <w:rFonts w:eastAsia="Calibri" w:cs="Calibri"/>
          <w:b/>
          <w:i/>
        </w:rPr>
        <w:t xml:space="preserve">Outer </w:t>
      </w:r>
      <w:r w:rsidR="00A21EA8" w:rsidRPr="00AD74BC">
        <w:rPr>
          <w:rFonts w:eastAsia="Calibri" w:cs="Calibri"/>
          <w:b/>
          <w:i/>
        </w:rPr>
        <w:t>radius</w:t>
      </w:r>
      <w:r w:rsidR="00AD74BC" w:rsidRPr="00AD74BC">
        <w:rPr>
          <w:rFonts w:eastAsia="Calibri" w:cs="Calibri"/>
          <w:b/>
          <w:i/>
        </w:rPr>
        <w:t>:</w:t>
      </w:r>
      <w:r>
        <w:rPr>
          <w:rFonts w:eastAsia="Calibri" w:cs="Calibri"/>
        </w:rPr>
        <w:t xml:space="preserve"> 250</w:t>
      </w:r>
    </w:p>
    <w:p w:rsidR="00055AFF" w:rsidRPr="00482AA8" w:rsidRDefault="00BA41B4" w:rsidP="00482AA8">
      <w:pPr>
        <w:pStyle w:val="ListParagraph"/>
        <w:tabs>
          <w:tab w:val="left" w:pos="840"/>
        </w:tabs>
        <w:spacing w:before="13"/>
        <w:ind w:left="1560" w:right="-20"/>
        <w:rPr>
          <w:rFonts w:eastAsia="Calibri"/>
        </w:rPr>
      </w:pPr>
      <w:r w:rsidRPr="00AD74BC">
        <w:rPr>
          <w:rFonts w:eastAsia="Calibri" w:cs="Calibri"/>
          <w:b/>
          <w:i/>
        </w:rPr>
        <w:t>Output raster</w:t>
      </w:r>
      <w:r w:rsidR="00AD74BC" w:rsidRPr="00AD74BC">
        <w:rPr>
          <w:rFonts w:eastAsia="Calibri" w:cs="Calibri"/>
          <w:b/>
          <w:i/>
        </w:rPr>
        <w:t>:</w:t>
      </w:r>
      <w:r w:rsidR="00116343">
        <w:rPr>
          <w:rFonts w:eastAsia="Calibri" w:cs="Calibri"/>
        </w:rPr>
        <w:t xml:space="preserve"> </w:t>
      </w:r>
      <w:r w:rsidRPr="00BA41B4">
        <w:rPr>
          <w:rFonts w:eastAsia="Calibri" w:cs="Calibri"/>
        </w:rPr>
        <w:t>C:\BTM_Tutorial\sample_data\broad_bpi</w:t>
      </w:r>
    </w:p>
    <w:p w:rsidR="00BA41B4" w:rsidRDefault="00482AA8" w:rsidP="00DD3866">
      <w:pPr>
        <w:tabs>
          <w:tab w:val="left" w:pos="840"/>
        </w:tabs>
        <w:spacing w:before="13"/>
        <w:ind w:right="-20"/>
        <w:jc w:val="center"/>
        <w:rPr>
          <w:rFonts w:eastAsia="Calibri" w:cs="Calibri"/>
        </w:rPr>
      </w:pPr>
      <w:r>
        <w:rPr>
          <w:noProof/>
        </w:rPr>
        <w:drawing>
          <wp:inline distT="0" distB="0" distL="0" distR="0" wp14:anchorId="1EA8D8F9" wp14:editId="4E987B7C">
            <wp:extent cx="5394960" cy="2359152"/>
            <wp:effectExtent l="190500" t="190500" r="186690" b="193675"/>
            <wp:docPr id="12" name="Picture 12" descr="C:\Users\shau7031\Pictures\btm\tutorial\gp-broad-scale-b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u7031\Pictures\btm\tutorial\gp-broad-scale-bpi-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359152"/>
                    </a:xfrm>
                    <a:prstGeom prst="rect">
                      <a:avLst/>
                    </a:prstGeom>
                    <a:noFill/>
                    <a:ln>
                      <a:noFill/>
                    </a:ln>
                    <a:effectLst>
                      <a:outerShdw blurRad="190500" algn="ctr" rotWithShape="0">
                        <a:prstClr val="black">
                          <a:alpha val="70000"/>
                        </a:prstClr>
                      </a:outerShdw>
                    </a:effectLst>
                  </pic:spPr>
                </pic:pic>
              </a:graphicData>
            </a:graphic>
          </wp:inline>
        </w:drawing>
      </w:r>
    </w:p>
    <w:p w:rsidR="00055AFF" w:rsidRPr="00DD3866" w:rsidRDefault="00055AFF" w:rsidP="00DD3866">
      <w:pPr>
        <w:tabs>
          <w:tab w:val="left" w:pos="840"/>
        </w:tabs>
        <w:spacing w:before="13"/>
        <w:ind w:right="-20"/>
        <w:jc w:val="center"/>
        <w:rPr>
          <w:rFonts w:eastAsia="Calibri" w:cs="Calibri"/>
        </w:rPr>
      </w:pPr>
    </w:p>
    <w:p w:rsidR="006B50FF" w:rsidRPr="006B50FF" w:rsidRDefault="00BE5251" w:rsidP="006B50FF">
      <w:pPr>
        <w:pStyle w:val="ListParagraph"/>
        <w:numPr>
          <w:ilvl w:val="0"/>
          <w:numId w:val="42"/>
        </w:numPr>
        <w:tabs>
          <w:tab w:val="left" w:pos="840"/>
        </w:tabs>
        <w:spacing w:before="13"/>
        <w:ind w:right="-20"/>
        <w:rPr>
          <w:rFonts w:eastAsia="Calibri" w:cs="Calibri"/>
        </w:rPr>
      </w:pPr>
      <w:r>
        <w:rPr>
          <w:rFonts w:eastAsia="Calibri" w:cs="Calibri"/>
        </w:rPr>
        <w:t xml:space="preserve">Note that a </w:t>
      </w:r>
      <w:r>
        <w:rPr>
          <w:rFonts w:eastAsia="Calibri" w:cs="Calibri"/>
          <w:b/>
        </w:rPr>
        <w:t xml:space="preserve">scale factor </w:t>
      </w:r>
      <w:r>
        <w:rPr>
          <w:rFonts w:eastAsia="Calibri" w:cs="Calibri"/>
        </w:rPr>
        <w:t xml:space="preserve">is automatically computed based on the input radii. </w:t>
      </w:r>
      <w:r w:rsidR="00BA41B4">
        <w:rPr>
          <w:rFonts w:eastAsia="Calibri" w:cs="Calibri"/>
        </w:rPr>
        <w:t xml:space="preserve">Click </w:t>
      </w:r>
      <w:r w:rsidR="000F7977" w:rsidRPr="00462049">
        <w:rPr>
          <w:rFonts w:eastAsia="Calibri" w:cs="Calibri"/>
          <w:b/>
        </w:rPr>
        <w:t>OK</w:t>
      </w:r>
      <w:r w:rsidR="00BA41B4">
        <w:rPr>
          <w:rFonts w:eastAsia="Calibri" w:cs="Calibri"/>
        </w:rPr>
        <w:t xml:space="preserve"> to run the script. </w:t>
      </w:r>
      <w:r w:rsidR="00D70460">
        <w:rPr>
          <w:rFonts w:eastAsia="Calibri" w:cs="Calibri"/>
        </w:rPr>
        <w:t>Once the script runs the sym</w:t>
      </w:r>
      <w:r w:rsidR="00BA41B4">
        <w:rPr>
          <w:rFonts w:eastAsia="Calibri" w:cs="Calibri"/>
        </w:rPr>
        <w:t xml:space="preserve">bology will need to be changed. Double-click the </w:t>
      </w:r>
      <w:r w:rsidR="00BA41B4" w:rsidRPr="00BA41B4">
        <w:rPr>
          <w:rFonts w:eastAsia="Calibri" w:cs="Calibri"/>
          <w:b/>
        </w:rPr>
        <w:t xml:space="preserve">broad_bpi </w:t>
      </w:r>
      <w:r w:rsidR="00BA41B4">
        <w:rPr>
          <w:rFonts w:eastAsia="Calibri" w:cs="Calibri"/>
        </w:rPr>
        <w:t>layer</w:t>
      </w:r>
      <w:r w:rsidR="00D70460">
        <w:rPr>
          <w:rFonts w:eastAsia="Calibri" w:cs="Calibri"/>
        </w:rPr>
        <w:t xml:space="preserve"> in the table of contents</w:t>
      </w:r>
      <w:r w:rsidR="00BA41B4">
        <w:rPr>
          <w:rFonts w:eastAsia="Calibri" w:cs="Calibri"/>
        </w:rPr>
        <w:t xml:space="preserve">, select the </w:t>
      </w:r>
      <w:r w:rsidR="00BA41B4" w:rsidRPr="00BA41B4">
        <w:rPr>
          <w:rFonts w:eastAsia="Calibri" w:cs="Calibri"/>
          <w:b/>
        </w:rPr>
        <w:t>Symbology</w:t>
      </w:r>
      <w:r w:rsidR="00BA41B4">
        <w:rPr>
          <w:rFonts w:eastAsia="Calibri" w:cs="Calibri"/>
        </w:rPr>
        <w:t xml:space="preserve"> tab, and then select the </w:t>
      </w:r>
      <w:r w:rsidR="00BA41B4" w:rsidRPr="00BA41B4">
        <w:rPr>
          <w:rFonts w:eastAsia="Calibri" w:cs="Calibri"/>
          <w:b/>
        </w:rPr>
        <w:t>Stretched</w:t>
      </w:r>
      <w:r w:rsidR="00BA41B4">
        <w:rPr>
          <w:rFonts w:eastAsia="Calibri" w:cs="Calibri"/>
        </w:rPr>
        <w:t xml:space="preserve"> display option. </w:t>
      </w:r>
      <w:r w:rsidR="00D70460">
        <w:rPr>
          <w:rFonts w:eastAsia="Calibri" w:cs="Calibri"/>
        </w:rPr>
        <w:t xml:space="preserve">Change the color ramp if necessary. Click </w:t>
      </w:r>
      <w:r w:rsidR="00D70460" w:rsidRPr="00AB3F4B">
        <w:rPr>
          <w:rFonts w:eastAsia="Calibri" w:cs="Calibri"/>
          <w:b/>
        </w:rPr>
        <w:t>Apply</w:t>
      </w:r>
      <w:r w:rsidR="00D70460">
        <w:rPr>
          <w:rFonts w:eastAsia="Calibri" w:cs="Calibri"/>
        </w:rPr>
        <w:t xml:space="preserve"> and then </w:t>
      </w:r>
      <w:r w:rsidR="00D70460" w:rsidRPr="00AB3F4B">
        <w:rPr>
          <w:rFonts w:eastAsia="Calibri" w:cs="Calibri"/>
          <w:b/>
        </w:rPr>
        <w:t>OK</w:t>
      </w:r>
      <w:r w:rsidR="00D70460">
        <w:rPr>
          <w:rFonts w:eastAsia="Calibri" w:cs="Calibri"/>
        </w:rPr>
        <w:t xml:space="preserve">. </w:t>
      </w:r>
      <w:r w:rsidR="00A924E2">
        <w:rPr>
          <w:rFonts w:eastAsia="Calibri" w:cs="Calibri"/>
        </w:rPr>
        <w:t>Drag the layer beneath the hillsahde5m layer. Your results should look similar to the graphic below for the Broad Scale BPI.</w:t>
      </w:r>
    </w:p>
    <w:p w:rsidR="00462049" w:rsidRPr="00055AFF" w:rsidRDefault="00E4564E" w:rsidP="00055AFF">
      <w:pPr>
        <w:tabs>
          <w:tab w:val="left" w:pos="1170"/>
          <w:tab w:val="left" w:pos="8100"/>
          <w:tab w:val="left" w:pos="8280"/>
        </w:tabs>
        <w:spacing w:before="13"/>
        <w:ind w:right="-20"/>
        <w:jc w:val="center"/>
        <w:rPr>
          <w:noProof/>
        </w:rPr>
      </w:pPr>
      <w:r>
        <w:rPr>
          <w:noProof/>
        </w:rPr>
        <w:lastRenderedPageBreak/>
        <w:drawing>
          <wp:inline distT="0" distB="0" distL="0" distR="0" wp14:anchorId="2025D1FC" wp14:editId="65F579AD">
            <wp:extent cx="4215661" cy="2483908"/>
            <wp:effectExtent l="190500" t="190500" r="185420" b="1835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419" cy="2481998"/>
                    </a:xfrm>
                    <a:prstGeom prst="rect">
                      <a:avLst/>
                    </a:prstGeom>
                    <a:ln>
                      <a:noFill/>
                    </a:ln>
                    <a:effectLst>
                      <a:outerShdw blurRad="190500" algn="tl" rotWithShape="0">
                        <a:srgbClr val="000000">
                          <a:alpha val="70000"/>
                        </a:srgbClr>
                      </a:outerShdw>
                    </a:effectLst>
                  </pic:spPr>
                </pic:pic>
              </a:graphicData>
            </a:graphic>
          </wp:inline>
        </w:drawing>
      </w:r>
      <w:r w:rsidR="00415DA7" w:rsidRPr="00415DA7">
        <w:rPr>
          <w:noProof/>
        </w:rPr>
        <w:t xml:space="preserve"> </w:t>
      </w:r>
    </w:p>
    <w:p w:rsidR="005C350D" w:rsidRPr="00221D0F" w:rsidRDefault="005C350D" w:rsidP="005C350D">
      <w:pPr>
        <w:pStyle w:val="Heading3"/>
      </w:pPr>
      <w:r>
        <w:t>Build Fine Scale BPI</w:t>
      </w:r>
      <w:r w:rsidR="00221D0F">
        <w:br/>
        <w:t>Note: Fine Scale and Broad Scale BPI tools are functionally the same, but for many classificat</w:t>
      </w:r>
      <w:r w:rsidR="000E06E6">
        <w:t>ion tasks, both are required</w:t>
      </w:r>
      <w:r w:rsidR="00221D0F">
        <w:t>.</w:t>
      </w:r>
    </w:p>
    <w:p w:rsidR="005C350D" w:rsidRDefault="005C350D" w:rsidP="005C350D">
      <w:pPr>
        <w:pStyle w:val="ListParagraph"/>
        <w:numPr>
          <w:ilvl w:val="0"/>
          <w:numId w:val="43"/>
        </w:numPr>
        <w:tabs>
          <w:tab w:val="left" w:pos="450"/>
          <w:tab w:val="left" w:pos="540"/>
        </w:tabs>
        <w:spacing w:before="13"/>
        <w:ind w:right="-20"/>
        <w:rPr>
          <w:rFonts w:eastAsia="Calibri" w:cs="Calibri"/>
        </w:rPr>
      </w:pPr>
      <w:r>
        <w:rPr>
          <w:rFonts w:eastAsia="Calibri" w:cs="Calibri"/>
        </w:rPr>
        <w:t xml:space="preserve">Double-click the second script in the BTM </w:t>
      </w:r>
      <w:r w:rsidR="003A4074">
        <w:rPr>
          <w:rFonts w:eastAsia="Calibri" w:cs="Calibri"/>
        </w:rPr>
        <w:t>toolbox</w:t>
      </w:r>
      <w:r w:rsidR="00645FE8">
        <w:rPr>
          <w:rFonts w:eastAsia="Calibri" w:cs="Calibri"/>
        </w:rPr>
        <w:t xml:space="preserve">, </w:t>
      </w:r>
      <w:r w:rsidR="000F7977" w:rsidRPr="00462049">
        <w:rPr>
          <w:rFonts w:eastAsia="Calibri" w:cs="Calibri"/>
          <w:b/>
        </w:rPr>
        <w:t>Fine Scale BPI</w:t>
      </w:r>
      <w:r w:rsidR="00645FE8">
        <w:rPr>
          <w:rFonts w:eastAsia="Calibri" w:cs="Calibri"/>
        </w:rPr>
        <w:t>,</w:t>
      </w:r>
      <w:r>
        <w:rPr>
          <w:rFonts w:eastAsia="Calibri" w:cs="Calibri"/>
        </w:rPr>
        <w:t xml:space="preserve"> to open it. Populate the script with the following parameters :</w:t>
      </w:r>
    </w:p>
    <w:p w:rsidR="005C350D" w:rsidRDefault="005C350D" w:rsidP="005C350D">
      <w:pPr>
        <w:pStyle w:val="ListParagraph"/>
        <w:tabs>
          <w:tab w:val="left" w:pos="840"/>
        </w:tabs>
        <w:spacing w:before="13"/>
        <w:ind w:left="1560" w:right="-20"/>
        <w:rPr>
          <w:rFonts w:eastAsia="Calibri" w:cs="Calibri"/>
        </w:rPr>
      </w:pPr>
    </w:p>
    <w:p w:rsidR="005C350D" w:rsidRDefault="005C350D" w:rsidP="005C350D">
      <w:pPr>
        <w:pStyle w:val="ListParagraph"/>
        <w:tabs>
          <w:tab w:val="left" w:pos="840"/>
        </w:tabs>
        <w:spacing w:before="13"/>
        <w:ind w:left="1560" w:right="-20"/>
        <w:rPr>
          <w:rFonts w:eastAsia="Calibri" w:cs="Calibri"/>
        </w:rPr>
      </w:pPr>
      <w:r w:rsidRPr="00AD74BC">
        <w:rPr>
          <w:rFonts w:eastAsia="Calibri" w:cs="Calibri"/>
          <w:b/>
          <w:i/>
        </w:rPr>
        <w:t>Input bathymetric raster</w:t>
      </w:r>
      <w:r w:rsidR="00AD74BC" w:rsidRPr="00AD74BC">
        <w:rPr>
          <w:rFonts w:eastAsia="Calibri" w:cs="Calibri"/>
          <w:b/>
        </w:rPr>
        <w:t>:</w:t>
      </w:r>
      <w:r>
        <w:rPr>
          <w:rFonts w:eastAsia="Calibri" w:cs="Calibri"/>
        </w:rPr>
        <w:t xml:space="preserve"> </w:t>
      </w:r>
      <w:r w:rsidRPr="00BA41B4">
        <w:rPr>
          <w:rFonts w:eastAsia="Calibri" w:cs="Calibri"/>
        </w:rPr>
        <w:t>C:\BTM_Tutorial\sample_data\bathy5m</w:t>
      </w:r>
      <w:r w:rsidR="00221D0F">
        <w:rPr>
          <w:rFonts w:eastAsia="Calibri" w:cs="Calibri"/>
        </w:rPr>
        <w:t>.tif</w:t>
      </w:r>
    </w:p>
    <w:p w:rsidR="005C350D" w:rsidRDefault="005C350D" w:rsidP="005C350D">
      <w:pPr>
        <w:pStyle w:val="ListParagraph"/>
        <w:tabs>
          <w:tab w:val="left" w:pos="840"/>
        </w:tabs>
        <w:spacing w:before="13"/>
        <w:ind w:left="1560" w:right="-20"/>
        <w:rPr>
          <w:rFonts w:eastAsia="Calibri" w:cs="Calibri"/>
        </w:rPr>
      </w:pPr>
      <w:r w:rsidRPr="00AD74BC">
        <w:rPr>
          <w:rFonts w:eastAsia="Calibri" w:cs="Calibri"/>
          <w:b/>
          <w:i/>
        </w:rPr>
        <w:t>Inner radius</w:t>
      </w:r>
      <w:r w:rsidR="00AD74BC" w:rsidRPr="00AD74BC">
        <w:rPr>
          <w:rFonts w:eastAsia="Calibri" w:cs="Calibri"/>
          <w:b/>
        </w:rPr>
        <w:t>:</w:t>
      </w:r>
      <w:r w:rsidR="00AD74BC">
        <w:rPr>
          <w:rFonts w:eastAsia="Calibri" w:cs="Calibri"/>
        </w:rPr>
        <w:t xml:space="preserve"> </w:t>
      </w:r>
      <w:r w:rsidR="00AB3F4B">
        <w:rPr>
          <w:rFonts w:eastAsia="Calibri" w:cs="Calibri"/>
        </w:rPr>
        <w:t>3</w:t>
      </w:r>
    </w:p>
    <w:p w:rsidR="005C350D" w:rsidRDefault="005C350D" w:rsidP="005C350D">
      <w:pPr>
        <w:pStyle w:val="ListParagraph"/>
        <w:tabs>
          <w:tab w:val="left" w:pos="840"/>
        </w:tabs>
        <w:spacing w:before="13"/>
        <w:ind w:left="1560" w:right="-20"/>
        <w:rPr>
          <w:rFonts w:eastAsia="Calibri" w:cs="Calibri"/>
        </w:rPr>
      </w:pPr>
      <w:r w:rsidRPr="00AD74BC">
        <w:rPr>
          <w:rFonts w:eastAsia="Calibri" w:cs="Calibri"/>
          <w:b/>
          <w:i/>
        </w:rPr>
        <w:t xml:space="preserve">Outer </w:t>
      </w:r>
      <w:r w:rsidR="00A21EA8" w:rsidRPr="00AD74BC">
        <w:rPr>
          <w:rFonts w:eastAsia="Calibri" w:cs="Calibri"/>
          <w:b/>
          <w:i/>
        </w:rPr>
        <w:t>radius</w:t>
      </w:r>
      <w:r w:rsidR="00AD74BC" w:rsidRPr="00AD74BC">
        <w:rPr>
          <w:rFonts w:eastAsia="Calibri" w:cs="Calibri"/>
          <w:b/>
        </w:rPr>
        <w:t>:</w:t>
      </w:r>
      <w:r w:rsidR="00AB3F4B">
        <w:rPr>
          <w:rFonts w:eastAsia="Calibri" w:cs="Calibri"/>
        </w:rPr>
        <w:t xml:space="preserve"> 25</w:t>
      </w:r>
    </w:p>
    <w:p w:rsidR="005C350D" w:rsidRDefault="00AB22A1" w:rsidP="00DD3866">
      <w:pPr>
        <w:pStyle w:val="ListParagraph"/>
        <w:tabs>
          <w:tab w:val="left" w:pos="840"/>
        </w:tabs>
        <w:spacing w:before="13"/>
        <w:ind w:left="1560" w:right="-20"/>
        <w:rPr>
          <w:rFonts w:eastAsia="Calibri" w:cs="Calibri"/>
        </w:rPr>
      </w:pPr>
      <w:r w:rsidRPr="004F503E">
        <w:rPr>
          <w:rFonts w:eastAsia="Calibri" w:cs="Calibri"/>
          <w:noProof/>
        </w:rPr>
        <w:drawing>
          <wp:anchor distT="0" distB="0" distL="114300" distR="114300" simplePos="0" relativeHeight="251675648" behindDoc="0" locked="0" layoutInCell="1" allowOverlap="1" wp14:anchorId="1442770E" wp14:editId="54DE19FE">
            <wp:simplePos x="0" y="0"/>
            <wp:positionH relativeFrom="column">
              <wp:posOffset>365760</wp:posOffset>
            </wp:positionH>
            <wp:positionV relativeFrom="paragraph">
              <wp:posOffset>384175</wp:posOffset>
            </wp:positionV>
            <wp:extent cx="5945505" cy="2477770"/>
            <wp:effectExtent l="190500" t="190500" r="188595" b="1892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505" cy="24777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C350D" w:rsidRPr="00AD74BC">
        <w:rPr>
          <w:rFonts w:eastAsia="Calibri" w:cs="Calibri"/>
          <w:b/>
          <w:i/>
        </w:rPr>
        <w:t>Output raster</w:t>
      </w:r>
      <w:r w:rsidR="00AD74BC" w:rsidRPr="00AD74BC">
        <w:rPr>
          <w:rFonts w:eastAsia="Calibri" w:cs="Calibri"/>
          <w:b/>
        </w:rPr>
        <w:t>:</w:t>
      </w:r>
      <w:r w:rsidR="00AD74BC">
        <w:rPr>
          <w:rFonts w:eastAsia="Calibri" w:cs="Calibri"/>
        </w:rPr>
        <w:t xml:space="preserve"> </w:t>
      </w:r>
      <w:r w:rsidR="005C350D" w:rsidRPr="00BA41B4">
        <w:rPr>
          <w:rFonts w:eastAsia="Calibri" w:cs="Calibri"/>
        </w:rPr>
        <w:t>C:\BTM_Tutorial\sample_data\</w:t>
      </w:r>
      <w:r w:rsidR="00AB3F4B">
        <w:rPr>
          <w:rFonts w:eastAsia="Calibri" w:cs="Calibri"/>
        </w:rPr>
        <w:t>fine</w:t>
      </w:r>
      <w:r w:rsidR="005C350D" w:rsidRPr="00BA41B4">
        <w:rPr>
          <w:rFonts w:eastAsia="Calibri" w:cs="Calibri"/>
        </w:rPr>
        <w:t>_bpi</w:t>
      </w:r>
      <w:r w:rsidR="00482AA8">
        <w:rPr>
          <w:rFonts w:eastAsia="Calibri" w:cs="Calibri"/>
        </w:rPr>
        <w:br/>
      </w:r>
    </w:p>
    <w:p w:rsidR="005C350D" w:rsidRPr="00DD3866" w:rsidRDefault="005C350D" w:rsidP="00DD3866">
      <w:pPr>
        <w:tabs>
          <w:tab w:val="left" w:pos="840"/>
        </w:tabs>
        <w:spacing w:before="13"/>
        <w:ind w:right="-20"/>
        <w:jc w:val="center"/>
        <w:rPr>
          <w:rFonts w:eastAsia="Calibri" w:cs="Calibri"/>
        </w:rPr>
      </w:pPr>
    </w:p>
    <w:p w:rsidR="005C350D" w:rsidRPr="00DD3866" w:rsidRDefault="003A4074" w:rsidP="00DD3866">
      <w:pPr>
        <w:pStyle w:val="ListParagraph"/>
        <w:numPr>
          <w:ilvl w:val="0"/>
          <w:numId w:val="43"/>
        </w:numPr>
        <w:tabs>
          <w:tab w:val="left" w:pos="840"/>
        </w:tabs>
        <w:spacing w:before="13"/>
        <w:ind w:right="-20"/>
        <w:rPr>
          <w:rFonts w:eastAsia="Calibri" w:cs="Calibri"/>
        </w:rPr>
      </w:pPr>
      <w:r>
        <w:rPr>
          <w:rFonts w:eastAsia="Calibri" w:cs="Calibri"/>
        </w:rPr>
        <w:lastRenderedPageBreak/>
        <w:t xml:space="preserve">As with the broad BPI, note that the scale factor is automatically computed. </w:t>
      </w:r>
      <w:r w:rsidR="005C350D">
        <w:rPr>
          <w:rFonts w:eastAsia="Calibri" w:cs="Calibri"/>
        </w:rPr>
        <w:t xml:space="preserve">Click </w:t>
      </w:r>
      <w:r w:rsidR="000F7977" w:rsidRPr="00462049">
        <w:rPr>
          <w:rFonts w:eastAsia="Calibri" w:cs="Calibri"/>
          <w:b/>
        </w:rPr>
        <w:t>OK</w:t>
      </w:r>
      <w:r w:rsidR="005C350D">
        <w:rPr>
          <w:rFonts w:eastAsia="Calibri" w:cs="Calibri"/>
        </w:rPr>
        <w:t xml:space="preserve"> to run the script. Once the script runs the symbology will need to be changed. Double-click the </w:t>
      </w:r>
      <w:r w:rsidR="00AB3F4B">
        <w:rPr>
          <w:rFonts w:eastAsia="Calibri" w:cs="Calibri"/>
          <w:b/>
        </w:rPr>
        <w:t>fine</w:t>
      </w:r>
      <w:r w:rsidR="005C350D" w:rsidRPr="00BA41B4">
        <w:rPr>
          <w:rFonts w:eastAsia="Calibri" w:cs="Calibri"/>
          <w:b/>
        </w:rPr>
        <w:t xml:space="preserve">_bpi </w:t>
      </w:r>
      <w:r w:rsidR="005C350D">
        <w:rPr>
          <w:rFonts w:eastAsia="Calibri" w:cs="Calibri"/>
        </w:rPr>
        <w:t xml:space="preserve">layer in the table of contents, select the </w:t>
      </w:r>
      <w:r w:rsidR="005C350D" w:rsidRPr="00BA41B4">
        <w:rPr>
          <w:rFonts w:eastAsia="Calibri" w:cs="Calibri"/>
          <w:b/>
        </w:rPr>
        <w:t>Symbology</w:t>
      </w:r>
      <w:r w:rsidR="005C350D">
        <w:rPr>
          <w:rFonts w:eastAsia="Calibri" w:cs="Calibri"/>
        </w:rPr>
        <w:t xml:space="preserve"> tab, and then select the </w:t>
      </w:r>
      <w:r w:rsidR="005C350D" w:rsidRPr="00BA41B4">
        <w:rPr>
          <w:rFonts w:eastAsia="Calibri" w:cs="Calibri"/>
          <w:b/>
        </w:rPr>
        <w:t>Stretched</w:t>
      </w:r>
      <w:r w:rsidR="005C350D">
        <w:rPr>
          <w:rFonts w:eastAsia="Calibri" w:cs="Calibri"/>
        </w:rPr>
        <w:t xml:space="preserve"> display option. Change the color ramp </w:t>
      </w:r>
      <w:r w:rsidR="00AB3F4B">
        <w:rPr>
          <w:rFonts w:eastAsia="Calibri" w:cs="Calibri"/>
        </w:rPr>
        <w:t xml:space="preserve">to match the </w:t>
      </w:r>
      <w:r w:rsidR="00AB3F4B" w:rsidRPr="0035426A">
        <w:rPr>
          <w:rFonts w:eastAsia="Calibri" w:cs="Calibri"/>
          <w:b/>
        </w:rPr>
        <w:t>broad_bpi</w:t>
      </w:r>
      <w:r w:rsidR="00AB3F4B">
        <w:rPr>
          <w:rFonts w:eastAsia="Calibri" w:cs="Calibri"/>
        </w:rPr>
        <w:t xml:space="preserve"> color ramp</w:t>
      </w:r>
      <w:r w:rsidR="005C350D">
        <w:rPr>
          <w:rFonts w:eastAsia="Calibri" w:cs="Calibri"/>
        </w:rPr>
        <w:t xml:space="preserve">. Click </w:t>
      </w:r>
      <w:r w:rsidR="005C350D" w:rsidRPr="00AB3F4B">
        <w:rPr>
          <w:rFonts w:eastAsia="Calibri" w:cs="Calibri"/>
          <w:b/>
        </w:rPr>
        <w:t xml:space="preserve">Apply </w:t>
      </w:r>
      <w:r w:rsidR="005C350D">
        <w:rPr>
          <w:rFonts w:eastAsia="Calibri" w:cs="Calibri"/>
        </w:rPr>
        <w:t xml:space="preserve">and then </w:t>
      </w:r>
      <w:r w:rsidR="005C350D" w:rsidRPr="00AB3F4B">
        <w:rPr>
          <w:rFonts w:eastAsia="Calibri" w:cs="Calibri"/>
          <w:b/>
        </w:rPr>
        <w:t>OK</w:t>
      </w:r>
      <w:r w:rsidR="005C350D">
        <w:rPr>
          <w:rFonts w:eastAsia="Calibri" w:cs="Calibri"/>
        </w:rPr>
        <w:t>. Dr</w:t>
      </w:r>
      <w:r w:rsidR="00415DA7">
        <w:rPr>
          <w:rFonts w:eastAsia="Calibri" w:cs="Calibri"/>
        </w:rPr>
        <w:t>ag the layer beneath the hillsha</w:t>
      </w:r>
      <w:r w:rsidR="005C350D">
        <w:rPr>
          <w:rFonts w:eastAsia="Calibri" w:cs="Calibri"/>
        </w:rPr>
        <w:t xml:space="preserve">de5m layer. Your results should look similar to the graphic below for the </w:t>
      </w:r>
      <w:r w:rsidR="00AB3F4B">
        <w:rPr>
          <w:rFonts w:eastAsia="Calibri" w:cs="Calibri"/>
        </w:rPr>
        <w:t>Fine</w:t>
      </w:r>
      <w:r w:rsidR="005C350D">
        <w:rPr>
          <w:rFonts w:eastAsia="Calibri" w:cs="Calibri"/>
        </w:rPr>
        <w:t xml:space="preserve"> Scale BPI.</w:t>
      </w:r>
    </w:p>
    <w:p w:rsidR="00AB3F4B" w:rsidRPr="003D0D38" w:rsidRDefault="00FA3DE2" w:rsidP="003D0D38">
      <w:pPr>
        <w:tabs>
          <w:tab w:val="left" w:pos="1170"/>
          <w:tab w:val="left" w:pos="8100"/>
          <w:tab w:val="left" w:pos="8280"/>
        </w:tabs>
        <w:spacing w:before="13"/>
        <w:ind w:right="-20"/>
        <w:jc w:val="center"/>
        <w:rPr>
          <w:noProof/>
        </w:rPr>
      </w:pPr>
      <w:r>
        <w:rPr>
          <w:noProof/>
        </w:rPr>
        <w:drawing>
          <wp:inline distT="0" distB="0" distL="0" distR="0" wp14:anchorId="3D9E83AB" wp14:editId="052E1E3A">
            <wp:extent cx="4002576" cy="2358355"/>
            <wp:effectExtent l="190500" t="190500" r="188595" b="1949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914" cy="2372106"/>
                    </a:xfrm>
                    <a:prstGeom prst="rect">
                      <a:avLst/>
                    </a:prstGeom>
                    <a:ln>
                      <a:noFill/>
                    </a:ln>
                    <a:effectLst>
                      <a:outerShdw blurRad="190500" algn="tl" rotWithShape="0">
                        <a:srgbClr val="000000">
                          <a:alpha val="70000"/>
                        </a:srgbClr>
                      </a:outerShdw>
                    </a:effectLst>
                  </pic:spPr>
                </pic:pic>
              </a:graphicData>
            </a:graphic>
          </wp:inline>
        </w:drawing>
      </w:r>
      <w:r w:rsidR="0035426A" w:rsidRPr="0035426A">
        <w:rPr>
          <w:noProof/>
        </w:rPr>
        <w:t xml:space="preserve"> </w:t>
      </w:r>
    </w:p>
    <w:p w:rsidR="00055AFF" w:rsidRDefault="00AB3F4B" w:rsidP="00055AFF">
      <w:pPr>
        <w:pStyle w:val="ListParagraph"/>
        <w:numPr>
          <w:ilvl w:val="0"/>
          <w:numId w:val="43"/>
        </w:numPr>
        <w:tabs>
          <w:tab w:val="left" w:pos="1170"/>
          <w:tab w:val="left" w:pos="8100"/>
          <w:tab w:val="left" w:pos="8280"/>
        </w:tabs>
        <w:spacing w:before="13"/>
        <w:ind w:right="-20"/>
        <w:rPr>
          <w:rFonts w:eastAsia="Calibri" w:cs="Calibri"/>
        </w:rPr>
      </w:pPr>
      <w:r>
        <w:rPr>
          <w:rFonts w:eastAsia="Calibri" w:cs="Calibri"/>
        </w:rPr>
        <w:t xml:space="preserve">Toggle between the </w:t>
      </w:r>
      <w:r w:rsidRPr="00AB3F4B">
        <w:rPr>
          <w:rFonts w:eastAsia="Calibri" w:cs="Calibri"/>
          <w:b/>
        </w:rPr>
        <w:t>broad_bpi</w:t>
      </w:r>
      <w:r>
        <w:rPr>
          <w:rFonts w:eastAsia="Calibri" w:cs="Calibri"/>
        </w:rPr>
        <w:t xml:space="preserve"> and </w:t>
      </w:r>
      <w:r w:rsidRPr="00AB3F4B">
        <w:rPr>
          <w:rFonts w:eastAsia="Calibri" w:cs="Calibri"/>
          <w:b/>
        </w:rPr>
        <w:t>fine_bpi</w:t>
      </w:r>
      <w:r>
        <w:rPr>
          <w:rFonts w:eastAsia="Calibri" w:cs="Calibri"/>
        </w:rPr>
        <w:t xml:space="preserve"> layers to note the differences between the </w:t>
      </w:r>
      <w:r w:rsidR="00172A1D">
        <w:rPr>
          <w:rFonts w:eastAsia="Calibri" w:cs="Calibri"/>
        </w:rPr>
        <w:t>broad scale and fine scale bathymetric position index grids</w:t>
      </w:r>
      <w:r>
        <w:rPr>
          <w:rFonts w:eastAsia="Calibri" w:cs="Calibri"/>
        </w:rPr>
        <w:t>.</w:t>
      </w:r>
    </w:p>
    <w:p w:rsidR="00D4112F" w:rsidRPr="00055AFF" w:rsidRDefault="00D4112F" w:rsidP="00D4112F">
      <w:pPr>
        <w:pStyle w:val="ListParagraph"/>
        <w:tabs>
          <w:tab w:val="left" w:pos="1170"/>
          <w:tab w:val="left" w:pos="8100"/>
          <w:tab w:val="left" w:pos="8280"/>
        </w:tabs>
        <w:spacing w:before="13"/>
        <w:ind w:left="810" w:right="-20"/>
        <w:rPr>
          <w:rFonts w:eastAsia="Calibri" w:cs="Calibri"/>
        </w:rPr>
      </w:pPr>
    </w:p>
    <w:p w:rsidR="00172A1D" w:rsidRPr="00777FCB" w:rsidRDefault="00172A1D" w:rsidP="00172A1D">
      <w:pPr>
        <w:pStyle w:val="Heading3"/>
      </w:pPr>
      <w:r>
        <w:t xml:space="preserve">Standardize </w:t>
      </w:r>
      <w:r w:rsidR="003A4074">
        <w:t>BPI Grids</w:t>
      </w:r>
    </w:p>
    <w:p w:rsidR="00172A1D" w:rsidRPr="00DD3866" w:rsidRDefault="00AB22A1" w:rsidP="00DD3866">
      <w:pPr>
        <w:pStyle w:val="ListParagraph"/>
        <w:numPr>
          <w:ilvl w:val="0"/>
          <w:numId w:val="44"/>
        </w:numPr>
        <w:tabs>
          <w:tab w:val="left" w:pos="450"/>
          <w:tab w:val="left" w:pos="540"/>
        </w:tabs>
        <w:spacing w:before="13"/>
        <w:ind w:right="-20"/>
        <w:rPr>
          <w:rFonts w:eastAsia="Calibri" w:cs="Calibri"/>
        </w:rPr>
      </w:pPr>
      <w:r>
        <w:rPr>
          <w:noProof/>
        </w:rPr>
        <w:drawing>
          <wp:anchor distT="0" distB="0" distL="114300" distR="114300" simplePos="0" relativeHeight="251674624" behindDoc="0" locked="0" layoutInCell="1" allowOverlap="1" wp14:anchorId="22B809D9" wp14:editId="095E9331">
            <wp:simplePos x="0" y="0"/>
            <wp:positionH relativeFrom="column">
              <wp:posOffset>21590</wp:posOffset>
            </wp:positionH>
            <wp:positionV relativeFrom="paragraph">
              <wp:posOffset>1238250</wp:posOffset>
            </wp:positionV>
            <wp:extent cx="5943600" cy="2752090"/>
            <wp:effectExtent l="190500" t="190500" r="190500" b="1816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tdize-bpi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72A1D">
        <w:rPr>
          <w:rFonts w:eastAsia="Calibri" w:cs="Calibri"/>
        </w:rPr>
        <w:t xml:space="preserve">Double-click the </w:t>
      </w:r>
      <w:r w:rsidR="000F7977" w:rsidRPr="00462049">
        <w:rPr>
          <w:rFonts w:eastAsia="Calibri" w:cs="Calibri"/>
          <w:b/>
        </w:rPr>
        <w:t>Standardize BPIs</w:t>
      </w:r>
      <w:r w:rsidR="00172A1D">
        <w:rPr>
          <w:rFonts w:eastAsia="Calibri" w:cs="Calibri"/>
        </w:rPr>
        <w:t xml:space="preserve"> script in the BTM </w:t>
      </w:r>
      <w:r w:rsidR="003A4074">
        <w:rPr>
          <w:rFonts w:eastAsia="Calibri" w:cs="Calibri"/>
        </w:rPr>
        <w:t xml:space="preserve">toolbox </w:t>
      </w:r>
      <w:r w:rsidR="00172A1D">
        <w:rPr>
          <w:rFonts w:eastAsia="Calibri" w:cs="Calibri"/>
        </w:rPr>
        <w:t xml:space="preserve">to open it. </w:t>
      </w:r>
      <w:r w:rsidR="00A21EA8">
        <w:rPr>
          <w:rFonts w:eastAsia="Calibri" w:cs="Calibri"/>
        </w:rPr>
        <w:t>F</w:t>
      </w:r>
      <w:r w:rsidR="00172A1D">
        <w:rPr>
          <w:rFonts w:eastAsia="Calibri" w:cs="Calibri"/>
        </w:rPr>
        <w:t xml:space="preserve">irst standardize the broad scale BPI. Select </w:t>
      </w:r>
      <w:r w:rsidR="00172A1D" w:rsidRPr="00172A1D">
        <w:rPr>
          <w:rFonts w:eastAsia="Calibri" w:cs="Calibri"/>
          <w:b/>
        </w:rPr>
        <w:t>broad_bpi</w:t>
      </w:r>
      <w:r w:rsidR="00172A1D">
        <w:rPr>
          <w:rFonts w:eastAsia="Calibri" w:cs="Calibri"/>
        </w:rPr>
        <w:t xml:space="preserve"> as the input raster, name the output </w:t>
      </w:r>
      <w:r w:rsidR="00172A1D" w:rsidRPr="00172A1D">
        <w:rPr>
          <w:rFonts w:eastAsia="Calibri" w:cs="Calibri"/>
          <w:b/>
        </w:rPr>
        <w:t>broad_std</w:t>
      </w:r>
      <w:r w:rsidR="00624664">
        <w:rPr>
          <w:rFonts w:eastAsia="Calibri" w:cs="Calibri"/>
        </w:rPr>
        <w:t xml:space="preserve">. Note that the mean and standard deviation of the raster are computed automatically, and can be useful guides for interpreting the results. Next, select </w:t>
      </w:r>
      <w:r w:rsidR="00624664">
        <w:rPr>
          <w:rFonts w:eastAsia="Calibri" w:cs="Calibri"/>
          <w:b/>
        </w:rPr>
        <w:t>fine_bpi</w:t>
      </w:r>
      <w:r w:rsidR="00624664">
        <w:rPr>
          <w:rFonts w:eastAsia="Calibri" w:cs="Calibri"/>
        </w:rPr>
        <w:t xml:space="preserve"> as the second input raster, and name the output </w:t>
      </w:r>
      <w:r w:rsidR="00624664">
        <w:rPr>
          <w:rFonts w:eastAsia="Calibri" w:cs="Calibri"/>
          <w:b/>
        </w:rPr>
        <w:t>fine_std</w:t>
      </w:r>
      <w:r w:rsidR="00624664">
        <w:rPr>
          <w:rFonts w:eastAsia="Calibri" w:cs="Calibri"/>
        </w:rPr>
        <w:t>.</w:t>
      </w:r>
      <w:r>
        <w:rPr>
          <w:rFonts w:eastAsia="Calibri" w:cs="Calibri"/>
        </w:rPr>
        <w:br/>
      </w:r>
    </w:p>
    <w:p w:rsidR="00DD3866" w:rsidRDefault="00482AA8" w:rsidP="00DD3866">
      <w:pPr>
        <w:tabs>
          <w:tab w:val="left" w:pos="450"/>
          <w:tab w:val="left" w:pos="540"/>
        </w:tabs>
        <w:spacing w:before="13"/>
        <w:ind w:right="-20"/>
        <w:jc w:val="center"/>
        <w:rPr>
          <w:rFonts w:eastAsia="Calibri" w:cs="Calibri"/>
        </w:rPr>
      </w:pPr>
      <w:r>
        <w:rPr>
          <w:rFonts w:eastAsia="Calibri" w:cs="Calibri"/>
        </w:rPr>
        <w:br/>
      </w:r>
      <w:r w:rsidR="00AB22A1">
        <w:rPr>
          <w:rFonts w:eastAsia="Calibri" w:cs="Calibri"/>
        </w:rPr>
        <w:br/>
      </w:r>
    </w:p>
    <w:p w:rsidR="00415DA7" w:rsidRDefault="00172A1D" w:rsidP="00415DA7">
      <w:pPr>
        <w:pStyle w:val="ListParagraph"/>
        <w:numPr>
          <w:ilvl w:val="0"/>
          <w:numId w:val="44"/>
        </w:numPr>
        <w:tabs>
          <w:tab w:val="left" w:pos="840"/>
        </w:tabs>
        <w:spacing w:before="13"/>
        <w:ind w:right="-20"/>
        <w:rPr>
          <w:rFonts w:eastAsia="Calibri" w:cs="Calibri"/>
        </w:rPr>
      </w:pPr>
      <w:r>
        <w:rPr>
          <w:rFonts w:eastAsia="Calibri" w:cs="Calibri"/>
        </w:rPr>
        <w:t xml:space="preserve">Click </w:t>
      </w:r>
      <w:r w:rsidRPr="00415DA7">
        <w:rPr>
          <w:rFonts w:eastAsia="Calibri" w:cs="Calibri"/>
          <w:b/>
        </w:rPr>
        <w:t>OK</w:t>
      </w:r>
      <w:r>
        <w:rPr>
          <w:rFonts w:eastAsia="Calibri" w:cs="Calibri"/>
        </w:rPr>
        <w:t xml:space="preserve"> to run the script. </w:t>
      </w:r>
      <w:r w:rsidR="00415DA7">
        <w:rPr>
          <w:rFonts w:eastAsia="Calibri" w:cs="Calibri"/>
        </w:rPr>
        <w:t xml:space="preserve">Once the script runs the symbology will need to be changed as in the previous steps. Drag the layer beneath the hillshade5m layer. Your results should look similar to the graphic below for the </w:t>
      </w:r>
      <w:r w:rsidR="00211D91">
        <w:rPr>
          <w:rFonts w:eastAsia="Calibri" w:cs="Calibri"/>
        </w:rPr>
        <w:t>Standardized Broad Scale</w:t>
      </w:r>
      <w:r w:rsidR="00415DA7">
        <w:rPr>
          <w:rFonts w:eastAsia="Calibri" w:cs="Calibri"/>
        </w:rPr>
        <w:t xml:space="preserve"> BPI</w:t>
      </w:r>
      <w:r w:rsidR="00624664">
        <w:rPr>
          <w:rFonts w:eastAsia="Calibri" w:cs="Calibri"/>
        </w:rPr>
        <w:t xml:space="preserve"> and Standardized Fine Scale BPI rasters.</w:t>
      </w:r>
    </w:p>
    <w:p w:rsidR="00211D91" w:rsidRDefault="00211D91" w:rsidP="00211D91">
      <w:pPr>
        <w:pStyle w:val="ListParagraph"/>
        <w:tabs>
          <w:tab w:val="left" w:pos="840"/>
        </w:tabs>
        <w:spacing w:before="13"/>
        <w:ind w:left="810" w:right="-20"/>
        <w:rPr>
          <w:rFonts w:eastAsia="Calibri" w:cs="Calibri"/>
        </w:rPr>
      </w:pPr>
    </w:p>
    <w:p w:rsidR="00211D91" w:rsidRDefault="00411D30" w:rsidP="00411D30">
      <w:pPr>
        <w:pStyle w:val="ListParagraph"/>
        <w:tabs>
          <w:tab w:val="left" w:pos="840"/>
        </w:tabs>
        <w:spacing w:before="13"/>
        <w:ind w:left="0" w:right="-20"/>
        <w:jc w:val="center"/>
        <w:rPr>
          <w:rFonts w:eastAsia="Calibri" w:cs="Calibri"/>
        </w:rPr>
      </w:pPr>
      <w:r>
        <w:rPr>
          <w:noProof/>
        </w:rPr>
        <w:drawing>
          <wp:inline distT="0" distB="0" distL="0" distR="0" wp14:anchorId="17239F91" wp14:editId="4CAD3B66">
            <wp:extent cx="4752753" cy="2788376"/>
            <wp:effectExtent l="190500" t="190500" r="181610" b="1835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6808" cy="2802489"/>
                    </a:xfrm>
                    <a:prstGeom prst="rect">
                      <a:avLst/>
                    </a:prstGeom>
                    <a:ln>
                      <a:noFill/>
                    </a:ln>
                    <a:effectLst>
                      <a:outerShdw blurRad="190500" algn="tl" rotWithShape="0">
                        <a:srgbClr val="000000">
                          <a:alpha val="70000"/>
                        </a:srgbClr>
                      </a:outerShdw>
                    </a:effectLst>
                  </pic:spPr>
                </pic:pic>
              </a:graphicData>
            </a:graphic>
          </wp:inline>
        </w:drawing>
      </w:r>
    </w:p>
    <w:p w:rsidR="00211D91" w:rsidRDefault="00211D91" w:rsidP="00211D91">
      <w:pPr>
        <w:pStyle w:val="ListParagraph"/>
        <w:tabs>
          <w:tab w:val="left" w:pos="840"/>
        </w:tabs>
        <w:spacing w:before="13"/>
        <w:ind w:left="810" w:right="-20"/>
        <w:rPr>
          <w:rFonts w:eastAsia="Calibri" w:cs="Calibri"/>
        </w:rPr>
      </w:pPr>
    </w:p>
    <w:p w:rsidR="00211D91" w:rsidRDefault="00411D30" w:rsidP="002B09D6">
      <w:pPr>
        <w:tabs>
          <w:tab w:val="left" w:pos="840"/>
        </w:tabs>
        <w:spacing w:before="13"/>
        <w:ind w:right="-20"/>
        <w:jc w:val="center"/>
        <w:rPr>
          <w:noProof/>
        </w:rPr>
      </w:pPr>
      <w:r>
        <w:rPr>
          <w:noProof/>
        </w:rPr>
        <w:drawing>
          <wp:inline distT="0" distB="0" distL="0" distR="0" wp14:anchorId="6775C4D9" wp14:editId="2C0D9EE3">
            <wp:extent cx="4727448" cy="2770632"/>
            <wp:effectExtent l="190500" t="190500" r="187960" b="1822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7448" cy="2770632"/>
                    </a:xfrm>
                    <a:prstGeom prst="rect">
                      <a:avLst/>
                    </a:prstGeom>
                    <a:ln>
                      <a:noFill/>
                    </a:ln>
                    <a:effectLst>
                      <a:outerShdw blurRad="190500" algn="tl" rotWithShape="0">
                        <a:srgbClr val="000000">
                          <a:alpha val="70000"/>
                        </a:srgbClr>
                      </a:outerShdw>
                    </a:effectLst>
                  </pic:spPr>
                </pic:pic>
              </a:graphicData>
            </a:graphic>
          </wp:inline>
        </w:drawing>
      </w:r>
    </w:p>
    <w:p w:rsidR="00055AFF" w:rsidRDefault="00055AFF" w:rsidP="00411D30"/>
    <w:p w:rsidR="001D2F4E" w:rsidRDefault="001D2F4E" w:rsidP="00411D30"/>
    <w:p w:rsidR="001D2F4E" w:rsidRDefault="001D2F4E" w:rsidP="00411D30"/>
    <w:p w:rsidR="001D2F4E" w:rsidRDefault="00BE5251" w:rsidP="00411D30">
      <w:r>
        <w:t>BTM also supports a range of geomorphology operations. Slope is a required input for the BTM classification task, and can be accessed from the Geomorphometry menu of the Add-in:</w:t>
      </w:r>
      <w:r w:rsidR="00AB22A1">
        <w:br/>
      </w:r>
    </w:p>
    <w:p w:rsidR="00BE5251" w:rsidRDefault="00221D0F" w:rsidP="004F503E">
      <w:pPr>
        <w:jc w:val="center"/>
      </w:pPr>
      <w:r>
        <w:rPr>
          <w:noProof/>
        </w:rPr>
        <w:drawing>
          <wp:inline distT="0" distB="0" distL="0" distR="0" wp14:anchorId="102ADE1D" wp14:editId="5797B42F">
            <wp:extent cx="4572000" cy="1626870"/>
            <wp:effectExtent l="0" t="0" r="0" b="0"/>
            <wp:docPr id="15" name="Picture 15" descr="C:\Users\shau7031\Pictures\btm\tutorial\btm-menus-geomorphology-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u7031\Pictures\btm\tutorial\btm-menus-geomorphology-pla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1626870"/>
                    </a:xfrm>
                    <a:prstGeom prst="rect">
                      <a:avLst/>
                    </a:prstGeom>
                    <a:noFill/>
                    <a:ln>
                      <a:noFill/>
                    </a:ln>
                  </pic:spPr>
                </pic:pic>
              </a:graphicData>
            </a:graphic>
          </wp:inline>
        </w:drawing>
      </w:r>
    </w:p>
    <w:p w:rsidR="001D2F4E" w:rsidRPr="00411D30" w:rsidRDefault="001D2F4E" w:rsidP="00411D30"/>
    <w:p w:rsidR="00E33ED8" w:rsidRPr="00777FCB" w:rsidRDefault="00E33ED8" w:rsidP="00E33ED8">
      <w:pPr>
        <w:pStyle w:val="Heading3"/>
      </w:pPr>
      <w:r>
        <w:t>Calculate Slope</w:t>
      </w:r>
    </w:p>
    <w:p w:rsidR="00E33ED8" w:rsidRPr="00055AFF" w:rsidRDefault="00E33ED8" w:rsidP="00055AFF">
      <w:pPr>
        <w:pStyle w:val="ListParagraph"/>
        <w:numPr>
          <w:ilvl w:val="0"/>
          <w:numId w:val="46"/>
        </w:numPr>
        <w:tabs>
          <w:tab w:val="left" w:pos="450"/>
          <w:tab w:val="left" w:pos="540"/>
        </w:tabs>
        <w:spacing w:before="13"/>
        <w:ind w:right="-20"/>
        <w:rPr>
          <w:rFonts w:eastAsia="Calibri" w:cs="Calibri"/>
        </w:rPr>
      </w:pPr>
      <w:r>
        <w:rPr>
          <w:rFonts w:eastAsia="Calibri" w:cs="Calibri"/>
        </w:rPr>
        <w:t xml:space="preserve">Double-click the </w:t>
      </w:r>
      <w:r w:rsidR="000F7977" w:rsidRPr="00462049">
        <w:rPr>
          <w:rFonts w:eastAsia="Calibri" w:cs="Calibri"/>
          <w:b/>
        </w:rPr>
        <w:t>Calculate Slope</w:t>
      </w:r>
      <w:r>
        <w:rPr>
          <w:rFonts w:eastAsia="Calibri" w:cs="Calibri"/>
        </w:rPr>
        <w:t xml:space="preserve"> script in the BTM </w:t>
      </w:r>
      <w:r w:rsidR="003A4074">
        <w:rPr>
          <w:rFonts w:eastAsia="Calibri" w:cs="Calibri"/>
        </w:rPr>
        <w:t xml:space="preserve">toolbox </w:t>
      </w:r>
      <w:r>
        <w:rPr>
          <w:rFonts w:eastAsia="Calibri" w:cs="Calibri"/>
        </w:rPr>
        <w:t xml:space="preserve">to open it. The output slope raster will be used in the following scripts. Select the </w:t>
      </w:r>
      <w:r w:rsidRPr="00E33ED8">
        <w:rPr>
          <w:rFonts w:eastAsia="Calibri" w:cs="Calibri"/>
          <w:b/>
        </w:rPr>
        <w:t>bathy5m</w:t>
      </w:r>
      <w:r>
        <w:rPr>
          <w:rFonts w:eastAsia="Calibri" w:cs="Calibri"/>
        </w:rPr>
        <w:t xml:space="preserve"> raster as the input and name the output file </w:t>
      </w:r>
      <w:r w:rsidRPr="00E33ED8">
        <w:rPr>
          <w:rFonts w:eastAsia="Calibri" w:cs="Calibri"/>
          <w:b/>
        </w:rPr>
        <w:t>slope</w:t>
      </w:r>
      <w:r>
        <w:rPr>
          <w:rFonts w:eastAsia="Calibri" w:cs="Calibri"/>
        </w:rPr>
        <w:t xml:space="preserve">, saving it to the </w:t>
      </w:r>
      <w:r w:rsidRPr="00E33ED8">
        <w:rPr>
          <w:rFonts w:eastAsia="Calibri" w:cs="Calibri"/>
          <w:b/>
        </w:rPr>
        <w:t>sample_data</w:t>
      </w:r>
      <w:r>
        <w:rPr>
          <w:rFonts w:eastAsia="Calibri" w:cs="Calibri"/>
        </w:rPr>
        <w:t xml:space="preserve"> folder.</w:t>
      </w:r>
      <w:r w:rsidR="00482AA8">
        <w:rPr>
          <w:rFonts w:eastAsia="Calibri" w:cs="Calibri"/>
        </w:rPr>
        <w:br/>
      </w:r>
    </w:p>
    <w:p w:rsidR="00E33ED8" w:rsidRDefault="00CD2F97" w:rsidP="00DD3866">
      <w:pPr>
        <w:tabs>
          <w:tab w:val="left" w:pos="840"/>
        </w:tabs>
        <w:spacing w:line="241" w:lineRule="auto"/>
        <w:ind w:left="450" w:right="601"/>
        <w:jc w:val="center"/>
        <w:rPr>
          <w:rFonts w:eastAsia="Calibri" w:cs="Calibri"/>
        </w:rPr>
      </w:pPr>
      <w:r w:rsidRPr="004F503E">
        <w:rPr>
          <w:rFonts w:eastAsia="Calibri" w:cs="Calibri"/>
          <w:noProof/>
        </w:rPr>
        <w:drawing>
          <wp:inline distT="0" distB="0" distL="0" distR="0" wp14:anchorId="2D51958D" wp14:editId="2DE304FC">
            <wp:extent cx="5943600" cy="27539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r w:rsidR="00482AA8">
        <w:rPr>
          <w:rFonts w:eastAsia="Calibri" w:cs="Calibri"/>
        </w:rPr>
        <w:br/>
      </w:r>
    </w:p>
    <w:p w:rsidR="00CE7972" w:rsidRDefault="00E33ED8" w:rsidP="00CE7972">
      <w:pPr>
        <w:pStyle w:val="ListParagraph"/>
        <w:numPr>
          <w:ilvl w:val="0"/>
          <w:numId w:val="46"/>
        </w:numPr>
        <w:tabs>
          <w:tab w:val="left" w:pos="840"/>
        </w:tabs>
        <w:spacing w:line="241" w:lineRule="auto"/>
        <w:ind w:right="601"/>
        <w:rPr>
          <w:rFonts w:eastAsia="Calibri" w:cs="Calibri"/>
        </w:rPr>
      </w:pPr>
      <w:r>
        <w:rPr>
          <w:rFonts w:eastAsia="Calibri" w:cs="Calibri"/>
        </w:rPr>
        <w:t xml:space="preserve">Click </w:t>
      </w:r>
      <w:r w:rsidRPr="00E33ED8">
        <w:rPr>
          <w:rFonts w:eastAsia="Calibri" w:cs="Calibri"/>
          <w:b/>
        </w:rPr>
        <w:t>OK</w:t>
      </w:r>
      <w:r>
        <w:rPr>
          <w:rFonts w:eastAsia="Calibri" w:cs="Calibri"/>
        </w:rPr>
        <w:t xml:space="preserve"> to run the Calculate Slope script. </w:t>
      </w:r>
      <w:r w:rsidR="00EE65F3">
        <w:rPr>
          <w:rFonts w:eastAsia="Calibri" w:cs="Calibri"/>
        </w:rPr>
        <w:t xml:space="preserve">Once the </w:t>
      </w:r>
      <w:r w:rsidR="00EE65F3" w:rsidRPr="00EE65F3">
        <w:rPr>
          <w:rFonts w:eastAsia="Calibri" w:cs="Calibri"/>
          <w:b/>
        </w:rPr>
        <w:t>slope</w:t>
      </w:r>
      <w:r w:rsidR="00EE65F3">
        <w:rPr>
          <w:rFonts w:eastAsia="Calibri" w:cs="Calibri"/>
        </w:rPr>
        <w:t xml:space="preserve"> layer is added to the map change the color ramp in the layer properties and then drag it beneath the hillshade5m layer in the table of contents. Your layer should have slope values similar to the graphic below.</w:t>
      </w:r>
      <w:r w:rsidR="00CE7972">
        <w:rPr>
          <w:rFonts w:eastAsia="Calibri" w:cs="Calibri"/>
        </w:rPr>
        <w:t xml:space="preserve"> </w:t>
      </w:r>
    </w:p>
    <w:p w:rsidR="00CE7972" w:rsidRDefault="00CE7972" w:rsidP="00CE7972">
      <w:pPr>
        <w:pStyle w:val="ListParagraph"/>
        <w:tabs>
          <w:tab w:val="left" w:pos="840"/>
        </w:tabs>
        <w:spacing w:line="241" w:lineRule="auto"/>
        <w:ind w:left="810" w:right="601"/>
        <w:rPr>
          <w:rFonts w:eastAsia="Calibri" w:cs="Calibri"/>
        </w:rPr>
      </w:pPr>
    </w:p>
    <w:p w:rsidR="00E33ED8" w:rsidRDefault="00CE7972" w:rsidP="00CE7972">
      <w:pPr>
        <w:pStyle w:val="ListParagraph"/>
        <w:tabs>
          <w:tab w:val="left" w:pos="840"/>
        </w:tabs>
        <w:spacing w:line="241" w:lineRule="auto"/>
        <w:ind w:left="810" w:right="601"/>
        <w:rPr>
          <w:rFonts w:eastAsia="Calibri" w:cs="Calibri"/>
        </w:rPr>
      </w:pPr>
      <w:r w:rsidRPr="00CE7972">
        <w:rPr>
          <w:rFonts w:eastAsia="Calibri" w:cs="Calibri"/>
          <w:i/>
        </w:rPr>
        <w:lastRenderedPageBreak/>
        <w:t>Note: artifacts in the bathymetry data may be magnified by some of the steps as seen below.  In this case</w:t>
      </w:r>
      <w:r w:rsidR="00CD2F97">
        <w:rPr>
          <w:rFonts w:eastAsia="Calibri" w:cs="Calibri"/>
          <w:i/>
        </w:rPr>
        <w:t>,</w:t>
      </w:r>
      <w:r w:rsidRPr="00CE7972">
        <w:rPr>
          <w:rFonts w:eastAsia="Calibri" w:cs="Calibri"/>
          <w:i/>
        </w:rPr>
        <w:t xml:space="preserve"> small NW to SE changes in bathy are highlighted caused by verging multibeam swathes.</w:t>
      </w:r>
    </w:p>
    <w:p w:rsidR="00EE65F3" w:rsidRDefault="00EE65F3" w:rsidP="00EE65F3">
      <w:pPr>
        <w:pStyle w:val="ListParagraph"/>
        <w:tabs>
          <w:tab w:val="left" w:pos="840"/>
        </w:tabs>
        <w:spacing w:line="241" w:lineRule="auto"/>
        <w:ind w:left="810" w:right="601"/>
        <w:rPr>
          <w:rFonts w:eastAsia="Calibri" w:cs="Calibri"/>
        </w:rPr>
      </w:pPr>
    </w:p>
    <w:p w:rsidR="00EE65F3" w:rsidRPr="00EE65F3" w:rsidRDefault="00411D30" w:rsidP="00DD3866">
      <w:pPr>
        <w:tabs>
          <w:tab w:val="left" w:pos="840"/>
        </w:tabs>
        <w:spacing w:line="241" w:lineRule="auto"/>
        <w:ind w:left="720" w:right="601"/>
        <w:rPr>
          <w:rFonts w:eastAsia="Calibri" w:cs="Calibri"/>
        </w:rPr>
      </w:pPr>
      <w:r>
        <w:rPr>
          <w:noProof/>
        </w:rPr>
        <w:drawing>
          <wp:inline distT="0" distB="0" distL="0" distR="0" wp14:anchorId="7CE95144" wp14:editId="1DDF8A6D">
            <wp:extent cx="4570492" cy="2681446"/>
            <wp:effectExtent l="190500" t="190500" r="173355" b="1765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1084" cy="2681793"/>
                    </a:xfrm>
                    <a:prstGeom prst="rect">
                      <a:avLst/>
                    </a:prstGeom>
                    <a:ln>
                      <a:noFill/>
                    </a:ln>
                    <a:effectLst>
                      <a:outerShdw blurRad="190500" algn="tl" rotWithShape="0">
                        <a:srgbClr val="000000">
                          <a:alpha val="70000"/>
                        </a:srgbClr>
                      </a:outerShdw>
                    </a:effectLst>
                  </pic:spPr>
                </pic:pic>
              </a:graphicData>
            </a:graphic>
          </wp:inline>
        </w:drawing>
      </w:r>
      <w:r w:rsidR="00EE65F3" w:rsidRPr="00EE65F3">
        <w:rPr>
          <w:noProof/>
        </w:rPr>
        <w:t xml:space="preserve"> </w:t>
      </w:r>
    </w:p>
    <w:p w:rsidR="00195392" w:rsidRPr="00195392" w:rsidRDefault="00195392" w:rsidP="004F503E">
      <w:pPr>
        <w:tabs>
          <w:tab w:val="left" w:pos="840"/>
        </w:tabs>
        <w:spacing w:line="241" w:lineRule="auto"/>
        <w:ind w:right="601"/>
        <w:rPr>
          <w:rFonts w:eastAsia="Calibri" w:cs="Calibri"/>
        </w:rPr>
      </w:pPr>
    </w:p>
    <w:p w:rsidR="002B09D6" w:rsidRDefault="002B09D6" w:rsidP="00765781">
      <w:pPr>
        <w:tabs>
          <w:tab w:val="left" w:pos="840"/>
        </w:tabs>
        <w:spacing w:line="241" w:lineRule="auto"/>
        <w:ind w:right="601"/>
        <w:rPr>
          <w:rFonts w:eastAsia="Calibri" w:cs="Calibri"/>
        </w:rPr>
      </w:pPr>
    </w:p>
    <w:p w:rsidR="005B4440" w:rsidRDefault="00BE2FBC" w:rsidP="005B4440">
      <w:pPr>
        <w:pStyle w:val="Heading3"/>
      </w:pPr>
      <w:r>
        <w:t>Classify Benthic Terrain</w:t>
      </w:r>
    </w:p>
    <w:p w:rsidR="00BE2FBC" w:rsidRPr="007C00BF" w:rsidRDefault="00BE2FBC" w:rsidP="004F503E">
      <w:pPr>
        <w:ind w:left="450"/>
      </w:pPr>
      <w:r w:rsidRPr="004F503E">
        <w:rPr>
          <w:i/>
        </w:rPr>
        <w:t>Note: the 10.0 version of these tools provided two tools, a “Zone Classification Builder” and a “Structure Classification Builder”. Both of the tools used the same model, but represented the classification problem in different terms. In this version of the tool, we have retained the original BTM method of classifying benthic terrain based on a classification dictionary, which can be used to generate both structure</w:t>
      </w:r>
      <w:r w:rsidR="00482AA8" w:rsidRPr="004F503E">
        <w:rPr>
          <w:i/>
        </w:rPr>
        <w:t>s</w:t>
      </w:r>
      <w:r w:rsidRPr="004F503E">
        <w:rPr>
          <w:i/>
        </w:rPr>
        <w:t xml:space="preserve"> and zone</w:t>
      </w:r>
      <w:r w:rsidR="00482AA8" w:rsidRPr="004F503E">
        <w:rPr>
          <w:i/>
        </w:rPr>
        <w:t>s.</w:t>
      </w:r>
      <w:r w:rsidR="00482AA8" w:rsidRPr="004F503E">
        <w:rPr>
          <w:i/>
        </w:rPr>
        <w:br/>
      </w:r>
    </w:p>
    <w:p w:rsidR="007B6D7B" w:rsidRDefault="007B6D7B" w:rsidP="005B4440">
      <w:pPr>
        <w:pStyle w:val="ListParagraph"/>
        <w:numPr>
          <w:ilvl w:val="0"/>
          <w:numId w:val="48"/>
        </w:numPr>
        <w:tabs>
          <w:tab w:val="left" w:pos="450"/>
          <w:tab w:val="left" w:pos="540"/>
        </w:tabs>
        <w:spacing w:before="13"/>
        <w:ind w:right="-20"/>
        <w:rPr>
          <w:rFonts w:eastAsia="Calibri" w:cs="Calibri"/>
        </w:rPr>
      </w:pPr>
      <w:r>
        <w:rPr>
          <w:rFonts w:eastAsia="Calibri" w:cs="Calibri"/>
        </w:rPr>
        <w:t xml:space="preserve">Open and inspect the classification dictionary, which maps ranges of input rasters to specific classes. An example dictionary is included </w:t>
      </w:r>
      <w:proofErr w:type="gramStart"/>
      <w:r>
        <w:rPr>
          <w:rFonts w:eastAsia="Calibri" w:cs="Calibri"/>
        </w:rPr>
        <w:t>as :</w:t>
      </w:r>
      <w:proofErr w:type="gramEnd"/>
      <w:r>
        <w:rPr>
          <w:rFonts w:eastAsia="Calibri" w:cs="Calibri"/>
        </w:rPr>
        <w:t xml:space="preserve"> C:\BTM_Tutorial\sample_data\</w:t>
      </w:r>
      <w:r w:rsidRPr="00413916">
        <w:rPr>
          <w:rFonts w:eastAsia="Calibri" w:cs="Calibri"/>
        </w:rPr>
        <w:t>fagatelebay_classification.csv</w:t>
      </w:r>
      <w:r>
        <w:rPr>
          <w:rFonts w:eastAsia="Calibri" w:cs="Calibri"/>
        </w:rPr>
        <w:br/>
        <w:t>If you open the file, you should see a spreadsheet that looks like following:</w:t>
      </w:r>
      <w:r>
        <w:rPr>
          <w:rFonts w:eastAsia="Calibri" w:cs="Calibri"/>
        </w:rPr>
        <w:br/>
      </w:r>
      <w:r>
        <w:rPr>
          <w:rFonts w:eastAsia="Calibri" w:cs="Calibri"/>
        </w:rPr>
        <w:br/>
      </w:r>
      <w:r w:rsidR="00694212" w:rsidRPr="004F503E">
        <w:rPr>
          <w:rFonts w:eastAsia="Calibri" w:cs="Calibri"/>
          <w:noProof/>
        </w:rPr>
        <w:lastRenderedPageBreak/>
        <w:drawing>
          <wp:inline distT="0" distB="0" distL="0" distR="0" wp14:anchorId="1C2F5DC0" wp14:editId="602C4080">
            <wp:extent cx="5943600" cy="2216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y-dictionary-examp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r w:rsidR="00B8117D">
        <w:rPr>
          <w:rFonts w:eastAsia="Calibri" w:cs="Calibri"/>
        </w:rPr>
        <w:br/>
        <w:t>The first column in the sheet provides numerical class codes, which will be written to the output raster. The second column provides descriptive names, which could be structures, zones, or other classifications. The other columns in the spreadsheet define the ranges of values which describe specific classes in the output.</w:t>
      </w:r>
      <w:r w:rsidR="00B8117D">
        <w:rPr>
          <w:rFonts w:eastAsia="Calibri" w:cs="Calibri"/>
        </w:rPr>
        <w:br/>
        <w:t>BTM previously used an XML-based classification dictionary, authored within the classification wizard itself. The current tool can still read and use the older format, but CSVs were preferred for their easy authoring, and direct Excel support is planned for the 10.2 version of the tool.</w:t>
      </w:r>
      <w:r>
        <w:rPr>
          <w:rFonts w:eastAsia="Calibri" w:cs="Calibri"/>
        </w:rPr>
        <w:br/>
      </w:r>
      <w:r>
        <w:rPr>
          <w:rFonts w:eastAsia="Calibri" w:cs="Calibri"/>
        </w:rPr>
        <w:br/>
      </w:r>
    </w:p>
    <w:p w:rsidR="005B4440" w:rsidRDefault="005B4440" w:rsidP="005B4440">
      <w:pPr>
        <w:pStyle w:val="ListParagraph"/>
        <w:numPr>
          <w:ilvl w:val="0"/>
          <w:numId w:val="48"/>
        </w:numPr>
        <w:tabs>
          <w:tab w:val="left" w:pos="450"/>
          <w:tab w:val="left" w:pos="540"/>
        </w:tabs>
        <w:spacing w:before="13"/>
        <w:ind w:right="-20"/>
        <w:rPr>
          <w:rFonts w:eastAsia="Calibri" w:cs="Calibri"/>
        </w:rPr>
      </w:pPr>
      <w:r>
        <w:rPr>
          <w:rFonts w:eastAsia="Calibri" w:cs="Calibri"/>
        </w:rPr>
        <w:t xml:space="preserve">Double-click the </w:t>
      </w:r>
      <w:r w:rsidR="00B0503A">
        <w:rPr>
          <w:rFonts w:eastAsia="Calibri" w:cs="Calibri"/>
          <w:b/>
        </w:rPr>
        <w:t xml:space="preserve">Classify Benthic Terrain </w:t>
      </w:r>
      <w:r w:rsidR="00B0503A">
        <w:rPr>
          <w:rFonts w:eastAsia="Calibri" w:cs="Calibri"/>
        </w:rPr>
        <w:t xml:space="preserve">tool </w:t>
      </w:r>
      <w:r>
        <w:rPr>
          <w:rFonts w:eastAsia="Calibri" w:cs="Calibri"/>
        </w:rPr>
        <w:t xml:space="preserve">in the BTM </w:t>
      </w:r>
      <w:r w:rsidR="003A4074">
        <w:rPr>
          <w:rFonts w:eastAsia="Calibri" w:cs="Calibri"/>
        </w:rPr>
        <w:t xml:space="preserve">toolbox </w:t>
      </w:r>
      <w:r>
        <w:rPr>
          <w:rFonts w:eastAsia="Calibri" w:cs="Calibri"/>
        </w:rPr>
        <w:t>to open it. Populate the script with the following input parameters</w:t>
      </w:r>
      <w:r w:rsidR="00B0503A">
        <w:rPr>
          <w:rFonts w:eastAsia="Calibri" w:cs="Calibri"/>
        </w:rPr>
        <w:t>:</w:t>
      </w:r>
    </w:p>
    <w:p w:rsidR="00E33ED8" w:rsidRDefault="00E33ED8" w:rsidP="00F9785A">
      <w:pPr>
        <w:tabs>
          <w:tab w:val="left" w:pos="2324"/>
        </w:tabs>
        <w:spacing w:line="241" w:lineRule="auto"/>
        <w:ind w:right="601"/>
        <w:rPr>
          <w:rFonts w:eastAsia="Calibri" w:cs="Calibri"/>
        </w:rPr>
      </w:pPr>
    </w:p>
    <w:p w:rsidR="00F9785A" w:rsidRDefault="00413916" w:rsidP="00F9785A">
      <w:pPr>
        <w:pStyle w:val="ListParagraph"/>
        <w:tabs>
          <w:tab w:val="left" w:pos="840"/>
        </w:tabs>
        <w:spacing w:before="13"/>
        <w:ind w:left="1560" w:right="-20"/>
        <w:rPr>
          <w:rFonts w:eastAsia="Calibri" w:cs="Calibri"/>
        </w:rPr>
      </w:pPr>
      <w:r>
        <w:rPr>
          <w:rFonts w:eastAsia="Calibri" w:cs="Calibri"/>
          <w:b/>
          <w:i/>
        </w:rPr>
        <w:t>Classification dictionary:</w:t>
      </w:r>
      <w:r>
        <w:rPr>
          <w:rFonts w:eastAsia="Calibri" w:cs="Calibri"/>
          <w:b/>
        </w:rPr>
        <w:t xml:space="preserve"> </w:t>
      </w:r>
      <w:r>
        <w:rPr>
          <w:rFonts w:eastAsia="Calibri" w:cs="Calibri"/>
        </w:rPr>
        <w:t>C:\BTM_Tutorial\sample_data\</w:t>
      </w:r>
      <w:r w:rsidRPr="00413916">
        <w:rPr>
          <w:rFonts w:eastAsia="Calibri" w:cs="Calibri"/>
        </w:rPr>
        <w:t>fagatelebay_classification.csv</w:t>
      </w:r>
      <w:r>
        <w:rPr>
          <w:rFonts w:eastAsia="Calibri" w:cs="Calibri"/>
        </w:rPr>
        <w:br/>
      </w:r>
      <w:r w:rsidR="00F9785A" w:rsidRPr="00AD74BC">
        <w:rPr>
          <w:rFonts w:eastAsia="Calibri" w:cs="Calibri"/>
          <w:b/>
          <w:i/>
        </w:rPr>
        <w:t>Standardized broad-scale BPI raster</w:t>
      </w:r>
      <w:r w:rsidR="00AD74BC" w:rsidRPr="00AD74BC">
        <w:rPr>
          <w:rFonts w:eastAsia="Calibri" w:cs="Calibri"/>
          <w:b/>
        </w:rPr>
        <w:t>:</w:t>
      </w:r>
      <w:r w:rsidR="00F9785A">
        <w:rPr>
          <w:rFonts w:eastAsia="Calibri" w:cs="Calibri"/>
        </w:rPr>
        <w:t xml:space="preserve"> </w:t>
      </w:r>
      <w:r w:rsidR="00F9785A" w:rsidRPr="00BA41B4">
        <w:rPr>
          <w:rFonts w:eastAsia="Calibri" w:cs="Calibri"/>
        </w:rPr>
        <w:t>C:\BTM_Tutorial\sample_data\</w:t>
      </w:r>
      <w:r w:rsidR="00F9785A">
        <w:rPr>
          <w:rFonts w:eastAsia="Calibri" w:cs="Calibri"/>
        </w:rPr>
        <w:t>broad_std</w:t>
      </w:r>
    </w:p>
    <w:p w:rsidR="00F9785A" w:rsidRDefault="00F9785A" w:rsidP="00F9785A">
      <w:pPr>
        <w:pStyle w:val="ListParagraph"/>
        <w:tabs>
          <w:tab w:val="left" w:pos="840"/>
        </w:tabs>
        <w:spacing w:before="13"/>
        <w:ind w:left="1560" w:right="-20"/>
        <w:rPr>
          <w:rFonts w:eastAsia="Calibri" w:cs="Calibri"/>
          <w:i/>
        </w:rPr>
      </w:pPr>
      <w:r w:rsidRPr="00AD74BC">
        <w:rPr>
          <w:rFonts w:eastAsia="Calibri" w:cs="Calibri"/>
          <w:b/>
          <w:i/>
        </w:rPr>
        <w:t>Stan</w:t>
      </w:r>
      <w:r w:rsidR="00AD74BC" w:rsidRPr="00AD74BC">
        <w:rPr>
          <w:rFonts w:eastAsia="Calibri" w:cs="Calibri"/>
          <w:b/>
          <w:i/>
        </w:rPr>
        <w:t>dardized fine-scale BPI raster:</w:t>
      </w:r>
      <w:r>
        <w:rPr>
          <w:rFonts w:eastAsia="Calibri" w:cs="Calibri"/>
          <w:i/>
        </w:rPr>
        <w:t xml:space="preserve"> </w:t>
      </w:r>
      <w:r w:rsidRPr="00BA41B4">
        <w:rPr>
          <w:rFonts w:eastAsia="Calibri" w:cs="Calibri"/>
        </w:rPr>
        <w:t>C:\BTM_Tutorial\sample_data\</w:t>
      </w:r>
      <w:r>
        <w:rPr>
          <w:rFonts w:eastAsia="Calibri" w:cs="Calibri"/>
        </w:rPr>
        <w:t>fine_std</w:t>
      </w:r>
    </w:p>
    <w:p w:rsidR="00F9785A" w:rsidRDefault="00F9785A" w:rsidP="00F9785A">
      <w:pPr>
        <w:pStyle w:val="ListParagraph"/>
        <w:tabs>
          <w:tab w:val="left" w:pos="840"/>
        </w:tabs>
        <w:spacing w:before="13"/>
        <w:ind w:left="1560" w:right="-20"/>
        <w:rPr>
          <w:rFonts w:eastAsia="Calibri" w:cs="Calibri"/>
        </w:rPr>
      </w:pPr>
      <w:r w:rsidRPr="00AD74BC">
        <w:rPr>
          <w:rFonts w:eastAsia="Calibri" w:cs="Calibri"/>
          <w:b/>
          <w:i/>
        </w:rPr>
        <w:t>Slope raster</w:t>
      </w:r>
      <w:r w:rsidR="00AD74BC" w:rsidRPr="00AD74BC">
        <w:rPr>
          <w:rFonts w:eastAsia="Calibri" w:cs="Calibri"/>
          <w:b/>
        </w:rPr>
        <w:t>:</w:t>
      </w:r>
      <w:r>
        <w:rPr>
          <w:rFonts w:eastAsia="Calibri" w:cs="Calibri"/>
        </w:rPr>
        <w:t xml:space="preserve"> </w:t>
      </w:r>
      <w:r w:rsidRPr="00195392">
        <w:rPr>
          <w:rFonts w:eastAsia="Calibri" w:cs="Calibri"/>
        </w:rPr>
        <w:t>C:\BTM_Tutorial\sample_data\slope</w:t>
      </w:r>
    </w:p>
    <w:p w:rsidR="00736AD5" w:rsidRDefault="00736AD5" w:rsidP="00736AD5">
      <w:pPr>
        <w:pStyle w:val="ListParagraph"/>
        <w:tabs>
          <w:tab w:val="left" w:pos="840"/>
        </w:tabs>
        <w:spacing w:before="13"/>
        <w:ind w:left="1560" w:right="-20"/>
        <w:rPr>
          <w:rFonts w:eastAsia="Calibri" w:cs="Calibri"/>
        </w:rPr>
      </w:pPr>
      <w:r w:rsidRPr="00AD74BC">
        <w:rPr>
          <w:rFonts w:eastAsia="Calibri" w:cs="Calibri"/>
          <w:b/>
          <w:i/>
        </w:rPr>
        <w:t xml:space="preserve">Bathymetric </w:t>
      </w:r>
      <w:r w:rsidR="001E45AE" w:rsidRPr="00AD74BC">
        <w:rPr>
          <w:rFonts w:eastAsia="Calibri" w:cs="Calibri"/>
          <w:b/>
          <w:i/>
        </w:rPr>
        <w:t>r</w:t>
      </w:r>
      <w:r w:rsidRPr="00AD74BC">
        <w:rPr>
          <w:rFonts w:eastAsia="Calibri" w:cs="Calibri"/>
          <w:b/>
          <w:i/>
        </w:rPr>
        <w:t>aster</w:t>
      </w:r>
      <w:r w:rsidR="00AD74BC" w:rsidRPr="00AD74BC">
        <w:rPr>
          <w:rFonts w:eastAsia="Calibri" w:cs="Calibri"/>
          <w:b/>
        </w:rPr>
        <w:t>:</w:t>
      </w:r>
      <w:r>
        <w:rPr>
          <w:rFonts w:eastAsia="Calibri" w:cs="Calibri"/>
        </w:rPr>
        <w:t xml:space="preserve"> </w:t>
      </w:r>
      <w:r w:rsidRPr="00BA41B4">
        <w:rPr>
          <w:rFonts w:eastAsia="Calibri" w:cs="Calibri"/>
        </w:rPr>
        <w:t>C:\BTM_Tutorial\sample_data\</w:t>
      </w:r>
      <w:r>
        <w:rPr>
          <w:rFonts w:eastAsia="Calibri" w:cs="Calibri"/>
        </w:rPr>
        <w:t>bathy5m</w:t>
      </w:r>
    </w:p>
    <w:p w:rsidR="00E33ED8" w:rsidRDefault="00AD74BC" w:rsidP="005742C1">
      <w:pPr>
        <w:pStyle w:val="ListParagraph"/>
        <w:tabs>
          <w:tab w:val="left" w:pos="840"/>
        </w:tabs>
        <w:spacing w:before="13"/>
        <w:ind w:left="1560" w:right="-20"/>
        <w:rPr>
          <w:rFonts w:eastAsia="Calibri" w:cs="Calibri"/>
        </w:rPr>
      </w:pPr>
      <w:r w:rsidRPr="00AD74BC">
        <w:rPr>
          <w:rFonts w:eastAsia="Calibri" w:cs="Calibri"/>
          <w:b/>
          <w:i/>
        </w:rPr>
        <w:t>Output raster:</w:t>
      </w:r>
      <w:r w:rsidR="00F9785A">
        <w:rPr>
          <w:rFonts w:eastAsia="Calibri" w:cs="Calibri"/>
        </w:rPr>
        <w:t xml:space="preserve"> </w:t>
      </w:r>
      <w:r w:rsidR="00F9785A" w:rsidRPr="00195392">
        <w:rPr>
          <w:rFonts w:eastAsia="Calibri" w:cs="Calibri"/>
        </w:rPr>
        <w:t>C:\BTM_Tutorial\sample_data\</w:t>
      </w:r>
      <w:r w:rsidR="00F9785A">
        <w:rPr>
          <w:rFonts w:eastAsia="Calibri" w:cs="Calibri"/>
        </w:rPr>
        <w:t>structures</w:t>
      </w:r>
      <w:r w:rsidR="00482AA8">
        <w:rPr>
          <w:rFonts w:eastAsia="Calibri" w:cs="Calibri"/>
        </w:rPr>
        <w:br/>
      </w:r>
    </w:p>
    <w:p w:rsidR="00E33ED8" w:rsidRDefault="00B8117D" w:rsidP="005742C1">
      <w:pPr>
        <w:tabs>
          <w:tab w:val="left" w:pos="840"/>
        </w:tabs>
        <w:spacing w:line="241" w:lineRule="auto"/>
        <w:ind w:left="720" w:right="601"/>
        <w:jc w:val="center"/>
        <w:rPr>
          <w:rFonts w:eastAsia="Calibri" w:cs="Calibri"/>
        </w:rPr>
      </w:pPr>
      <w:r>
        <w:rPr>
          <w:noProof/>
        </w:rPr>
        <w:lastRenderedPageBreak/>
        <w:drawing>
          <wp:anchor distT="0" distB="0" distL="114300" distR="114300" simplePos="0" relativeHeight="251673600" behindDoc="0" locked="0" layoutInCell="1" allowOverlap="1" wp14:anchorId="7FD4EAE2" wp14:editId="2643E7CC">
            <wp:simplePos x="0" y="0"/>
            <wp:positionH relativeFrom="column">
              <wp:posOffset>365760</wp:posOffset>
            </wp:positionH>
            <wp:positionV relativeFrom="paragraph">
              <wp:posOffset>1905</wp:posOffset>
            </wp:positionV>
            <wp:extent cx="5934456" cy="274215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classify-terrain.png"/>
                    <pic:cNvPicPr/>
                  </pic:nvPicPr>
                  <pic:blipFill>
                    <a:blip r:embed="rId30">
                      <a:extLst>
                        <a:ext uri="{28A0092B-C50C-407E-A947-70E740481C1C}">
                          <a14:useLocalDpi xmlns:a14="http://schemas.microsoft.com/office/drawing/2010/main" val="0"/>
                        </a:ext>
                      </a:extLst>
                    </a:blip>
                    <a:stretch>
                      <a:fillRect/>
                    </a:stretch>
                  </pic:blipFill>
                  <pic:spPr>
                    <a:xfrm>
                      <a:off x="0" y="0"/>
                      <a:ext cx="5934456" cy="2742150"/>
                    </a:xfrm>
                    <a:prstGeom prst="rect">
                      <a:avLst/>
                    </a:prstGeom>
                  </pic:spPr>
                </pic:pic>
              </a:graphicData>
            </a:graphic>
            <wp14:sizeRelH relativeFrom="margin">
              <wp14:pctWidth>0</wp14:pctWidth>
            </wp14:sizeRelH>
            <wp14:sizeRelV relativeFrom="margin">
              <wp14:pctHeight>0</wp14:pctHeight>
            </wp14:sizeRelV>
          </wp:anchor>
        </w:drawing>
      </w:r>
      <w:r w:rsidR="00482AA8">
        <w:rPr>
          <w:rFonts w:eastAsia="Calibri" w:cs="Calibri"/>
        </w:rPr>
        <w:br/>
      </w:r>
    </w:p>
    <w:p w:rsidR="00F9785A" w:rsidRDefault="00F9785A" w:rsidP="00F9785A">
      <w:pPr>
        <w:pStyle w:val="ListParagraph"/>
        <w:numPr>
          <w:ilvl w:val="0"/>
          <w:numId w:val="48"/>
        </w:numPr>
        <w:tabs>
          <w:tab w:val="left" w:pos="840"/>
        </w:tabs>
        <w:spacing w:line="241" w:lineRule="auto"/>
        <w:ind w:right="601"/>
        <w:rPr>
          <w:rFonts w:eastAsia="Calibri" w:cs="Calibri"/>
        </w:rPr>
      </w:pPr>
      <w:r>
        <w:rPr>
          <w:rFonts w:eastAsia="Calibri" w:cs="Calibri"/>
        </w:rPr>
        <w:t xml:space="preserve">Click </w:t>
      </w:r>
      <w:r w:rsidRPr="00195392">
        <w:rPr>
          <w:rFonts w:eastAsia="Calibri" w:cs="Calibri"/>
          <w:b/>
        </w:rPr>
        <w:t>OK</w:t>
      </w:r>
      <w:r>
        <w:rPr>
          <w:rFonts w:eastAsia="Calibri" w:cs="Calibri"/>
        </w:rPr>
        <w:t xml:space="preserve"> to run the script. Drag the </w:t>
      </w:r>
      <w:r w:rsidR="00B8117D">
        <w:rPr>
          <w:rFonts w:eastAsia="Calibri" w:cs="Calibri"/>
          <w:b/>
        </w:rPr>
        <w:t>classified</w:t>
      </w:r>
      <w:r w:rsidR="00B8117D">
        <w:rPr>
          <w:rFonts w:eastAsia="Calibri" w:cs="Calibri"/>
        </w:rPr>
        <w:t xml:space="preserve"> </w:t>
      </w:r>
      <w:r>
        <w:rPr>
          <w:rFonts w:eastAsia="Calibri" w:cs="Calibri"/>
        </w:rPr>
        <w:t>layer beneath the hillshade5m layer in the table of contents</w:t>
      </w:r>
      <w:r w:rsidR="0092118A" w:rsidRPr="0092118A">
        <w:rPr>
          <w:rFonts w:eastAsia="Calibri" w:cs="Calibri"/>
        </w:rPr>
        <w:t xml:space="preserve"> </w:t>
      </w:r>
      <w:r w:rsidR="0092118A">
        <w:rPr>
          <w:rFonts w:eastAsia="Calibri" w:cs="Calibri"/>
        </w:rPr>
        <w:t>and change the ramp color to your preference</w:t>
      </w:r>
      <w:r>
        <w:rPr>
          <w:rFonts w:eastAsia="Calibri" w:cs="Calibri"/>
        </w:rPr>
        <w:t xml:space="preserve">. Your </w:t>
      </w:r>
      <w:r w:rsidR="00B8117D">
        <w:rPr>
          <w:rFonts w:eastAsia="Calibri" w:cs="Calibri"/>
          <w:b/>
        </w:rPr>
        <w:t>classified</w:t>
      </w:r>
      <w:r w:rsidR="00B8117D">
        <w:rPr>
          <w:rFonts w:eastAsia="Calibri" w:cs="Calibri"/>
        </w:rPr>
        <w:t xml:space="preserve"> </w:t>
      </w:r>
      <w:r>
        <w:rPr>
          <w:rFonts w:eastAsia="Calibri" w:cs="Calibri"/>
        </w:rPr>
        <w:t>layer should look similar to the graphic below.</w:t>
      </w:r>
    </w:p>
    <w:p w:rsidR="00F9785A" w:rsidRDefault="00F9785A" w:rsidP="00F9785A">
      <w:pPr>
        <w:tabs>
          <w:tab w:val="left" w:pos="840"/>
        </w:tabs>
        <w:spacing w:line="241" w:lineRule="auto"/>
        <w:ind w:right="601"/>
        <w:rPr>
          <w:rFonts w:eastAsia="Calibri" w:cs="Calibri"/>
        </w:rPr>
      </w:pPr>
    </w:p>
    <w:p w:rsidR="00F9785A" w:rsidRDefault="00F9785A" w:rsidP="005742C1">
      <w:pPr>
        <w:tabs>
          <w:tab w:val="left" w:pos="840"/>
        </w:tabs>
        <w:spacing w:line="241" w:lineRule="auto"/>
        <w:ind w:left="450" w:right="601"/>
        <w:rPr>
          <w:noProof/>
        </w:rPr>
      </w:pPr>
      <w:r w:rsidRPr="00F9785A">
        <w:rPr>
          <w:noProof/>
        </w:rPr>
        <w:t xml:space="preserve"> </w:t>
      </w:r>
      <w:r w:rsidR="00720E5C">
        <w:rPr>
          <w:noProof/>
        </w:rPr>
        <w:drawing>
          <wp:inline distT="0" distB="0" distL="0" distR="0" wp14:anchorId="0B7A14BC" wp14:editId="657A18D5">
            <wp:extent cx="4587751" cy="2694814"/>
            <wp:effectExtent l="190500" t="190500" r="175260" b="1631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087" cy="2707934"/>
                    </a:xfrm>
                    <a:prstGeom prst="rect">
                      <a:avLst/>
                    </a:prstGeom>
                    <a:ln>
                      <a:noFill/>
                    </a:ln>
                    <a:effectLst>
                      <a:outerShdw blurRad="190500" algn="tl" rotWithShape="0">
                        <a:srgbClr val="000000">
                          <a:alpha val="70000"/>
                        </a:srgbClr>
                      </a:outerShdw>
                    </a:effectLst>
                  </pic:spPr>
                </pic:pic>
              </a:graphicData>
            </a:graphic>
          </wp:inline>
        </w:drawing>
      </w:r>
    </w:p>
    <w:p w:rsidR="002B09D6" w:rsidRDefault="002B09D6" w:rsidP="00F9785A">
      <w:pPr>
        <w:tabs>
          <w:tab w:val="left" w:pos="840"/>
        </w:tabs>
        <w:spacing w:line="241" w:lineRule="auto"/>
        <w:ind w:left="810" w:right="601"/>
        <w:rPr>
          <w:noProof/>
        </w:rPr>
      </w:pPr>
    </w:p>
    <w:p w:rsidR="00BC1223" w:rsidRDefault="00BC1223" w:rsidP="00F9785A">
      <w:pPr>
        <w:tabs>
          <w:tab w:val="left" w:pos="840"/>
        </w:tabs>
        <w:spacing w:line="241" w:lineRule="auto"/>
        <w:ind w:left="810" w:right="601"/>
        <w:rPr>
          <w:rFonts w:eastAsia="Calibri" w:cs="Calibri"/>
        </w:rPr>
      </w:pPr>
    </w:p>
    <w:p w:rsidR="00371616" w:rsidRPr="00371616" w:rsidRDefault="00D76F87" w:rsidP="0092118A">
      <w:pPr>
        <w:pStyle w:val="Heading3"/>
      </w:pPr>
      <w:r>
        <w:t>Terrain Ruggedness (Vector Ruggedness Measure)</w:t>
      </w:r>
    </w:p>
    <w:p w:rsidR="00D76F87" w:rsidRDefault="00D76F87" w:rsidP="00D76F87">
      <w:pPr>
        <w:pStyle w:val="ListParagraph"/>
        <w:numPr>
          <w:ilvl w:val="0"/>
          <w:numId w:val="49"/>
        </w:numPr>
        <w:tabs>
          <w:tab w:val="left" w:pos="450"/>
          <w:tab w:val="left" w:pos="540"/>
        </w:tabs>
        <w:spacing w:before="13"/>
        <w:ind w:right="-20"/>
        <w:rPr>
          <w:rFonts w:eastAsia="Calibri" w:cs="Calibri"/>
        </w:rPr>
      </w:pPr>
      <w:r>
        <w:rPr>
          <w:rFonts w:eastAsia="Calibri" w:cs="Calibri"/>
        </w:rPr>
        <w:t xml:space="preserve">Double-click the </w:t>
      </w:r>
      <w:r w:rsidR="000F7977" w:rsidRPr="00462049">
        <w:rPr>
          <w:rFonts w:eastAsia="Calibri" w:cs="Calibri"/>
          <w:b/>
        </w:rPr>
        <w:t>Terrain Ruggedness (VRM)</w:t>
      </w:r>
      <w:r>
        <w:rPr>
          <w:rFonts w:eastAsia="Calibri" w:cs="Calibri"/>
        </w:rPr>
        <w:t xml:space="preserve"> script in the BTM </w:t>
      </w:r>
      <w:r w:rsidR="003A4074">
        <w:rPr>
          <w:rFonts w:eastAsia="Calibri" w:cs="Calibri"/>
        </w:rPr>
        <w:t xml:space="preserve">toolbox </w:t>
      </w:r>
      <w:r>
        <w:rPr>
          <w:rFonts w:eastAsia="Calibri" w:cs="Calibri"/>
        </w:rPr>
        <w:t>to open it. Populate the script with the following input parameters</w:t>
      </w:r>
    </w:p>
    <w:p w:rsidR="00F9785A" w:rsidRDefault="00F9785A" w:rsidP="00F9785A">
      <w:pPr>
        <w:tabs>
          <w:tab w:val="left" w:pos="840"/>
        </w:tabs>
        <w:spacing w:line="241" w:lineRule="auto"/>
        <w:ind w:right="601"/>
        <w:rPr>
          <w:rFonts w:eastAsia="Calibri" w:cs="Calibri"/>
        </w:rPr>
      </w:pPr>
    </w:p>
    <w:p w:rsidR="00D76F87" w:rsidRDefault="00D76F87" w:rsidP="00D76F87">
      <w:pPr>
        <w:pStyle w:val="ListParagraph"/>
        <w:tabs>
          <w:tab w:val="left" w:pos="840"/>
        </w:tabs>
        <w:spacing w:before="13"/>
        <w:ind w:left="1560" w:right="-20"/>
        <w:rPr>
          <w:rFonts w:eastAsia="Calibri" w:cs="Calibri"/>
        </w:rPr>
      </w:pPr>
      <w:r w:rsidRPr="00AD74BC">
        <w:rPr>
          <w:rFonts w:eastAsia="Calibri" w:cs="Calibri"/>
          <w:b/>
          <w:i/>
        </w:rPr>
        <w:lastRenderedPageBreak/>
        <w:t>Elevation Raster</w:t>
      </w:r>
      <w:r w:rsidR="00AD74BC" w:rsidRPr="00AD74BC">
        <w:rPr>
          <w:rFonts w:eastAsia="Calibri" w:cs="Calibri"/>
          <w:b/>
        </w:rPr>
        <w:t>:</w:t>
      </w:r>
      <w:r>
        <w:rPr>
          <w:rFonts w:eastAsia="Calibri" w:cs="Calibri"/>
        </w:rPr>
        <w:t xml:space="preserve"> </w:t>
      </w:r>
      <w:r w:rsidRPr="00BA41B4">
        <w:rPr>
          <w:rFonts w:eastAsia="Calibri" w:cs="Calibri"/>
        </w:rPr>
        <w:t>C:\BTM_Tutorial\sample_data\</w:t>
      </w:r>
      <w:r>
        <w:rPr>
          <w:rFonts w:eastAsia="Calibri" w:cs="Calibri"/>
        </w:rPr>
        <w:t>bathy5m</w:t>
      </w:r>
    </w:p>
    <w:p w:rsidR="00D76F87" w:rsidRDefault="00371616" w:rsidP="00D76F87">
      <w:pPr>
        <w:pStyle w:val="ListParagraph"/>
        <w:tabs>
          <w:tab w:val="left" w:pos="840"/>
        </w:tabs>
        <w:spacing w:before="13"/>
        <w:ind w:left="1560" w:right="-20"/>
        <w:rPr>
          <w:rFonts w:eastAsia="Calibri" w:cs="Calibri"/>
        </w:rPr>
      </w:pPr>
      <w:r w:rsidRPr="00AD74BC">
        <w:rPr>
          <w:rFonts w:eastAsia="Calibri" w:cs="Calibri"/>
          <w:b/>
          <w:i/>
        </w:rPr>
        <w:t>Neighborhood Size</w:t>
      </w:r>
      <w:r w:rsidR="00AD74BC" w:rsidRPr="00AD74BC">
        <w:rPr>
          <w:rFonts w:eastAsia="Calibri" w:cs="Calibri"/>
          <w:b/>
          <w:i/>
        </w:rPr>
        <w:t>:</w:t>
      </w:r>
      <w:r w:rsidR="00D76F87">
        <w:rPr>
          <w:rFonts w:eastAsia="Calibri" w:cs="Calibri"/>
        </w:rPr>
        <w:t xml:space="preserve"> </w:t>
      </w:r>
      <w:r>
        <w:rPr>
          <w:rFonts w:eastAsia="Calibri" w:cs="Calibri"/>
        </w:rPr>
        <w:t>3</w:t>
      </w:r>
    </w:p>
    <w:p w:rsidR="00D76F87" w:rsidRPr="00371616" w:rsidRDefault="00371616" w:rsidP="00371616">
      <w:pPr>
        <w:pStyle w:val="ListParagraph"/>
        <w:tabs>
          <w:tab w:val="left" w:pos="840"/>
        </w:tabs>
        <w:spacing w:before="13"/>
        <w:ind w:left="1560" w:right="-20"/>
        <w:rPr>
          <w:rFonts w:eastAsia="Calibri" w:cs="Calibri"/>
        </w:rPr>
      </w:pPr>
      <w:r w:rsidRPr="00AD74BC">
        <w:rPr>
          <w:rFonts w:eastAsia="Calibri" w:cs="Calibri"/>
          <w:b/>
          <w:i/>
        </w:rPr>
        <w:t>Output Workspace</w:t>
      </w:r>
      <w:r w:rsidR="00AD74BC" w:rsidRPr="00AD74BC">
        <w:rPr>
          <w:rFonts w:eastAsia="Calibri" w:cs="Calibri"/>
          <w:b/>
          <w:i/>
        </w:rPr>
        <w:t>:</w:t>
      </w:r>
      <w:r w:rsidR="005742C1">
        <w:rPr>
          <w:rFonts w:eastAsia="Calibri" w:cs="Calibri"/>
        </w:rPr>
        <w:t xml:space="preserve"> </w:t>
      </w:r>
      <w:r w:rsidR="005742C1" w:rsidRPr="00195392">
        <w:rPr>
          <w:rFonts w:eastAsia="Calibri" w:cs="Calibri"/>
        </w:rPr>
        <w:t>C:\BTM_Tutorial\sample_data</w:t>
      </w:r>
    </w:p>
    <w:p w:rsidR="00B33E63" w:rsidRDefault="00AD74BC" w:rsidP="004F503E">
      <w:pPr>
        <w:pStyle w:val="ListParagraph"/>
        <w:tabs>
          <w:tab w:val="left" w:pos="840"/>
        </w:tabs>
        <w:spacing w:before="13"/>
        <w:ind w:left="1560" w:right="-20"/>
        <w:rPr>
          <w:rFonts w:eastAsia="Calibri"/>
        </w:rPr>
      </w:pPr>
      <w:r w:rsidRPr="00AD74BC">
        <w:rPr>
          <w:rFonts w:eastAsia="Calibri" w:cs="Calibri"/>
          <w:b/>
          <w:i/>
        </w:rPr>
        <w:t>Output raster:</w:t>
      </w:r>
      <w:r w:rsidR="00D76F87">
        <w:rPr>
          <w:rFonts w:eastAsia="Calibri" w:cs="Calibri"/>
        </w:rPr>
        <w:t xml:space="preserve"> </w:t>
      </w:r>
      <w:r w:rsidR="00D76F87" w:rsidRPr="00195392">
        <w:rPr>
          <w:rFonts w:eastAsia="Calibri" w:cs="Calibri"/>
        </w:rPr>
        <w:t>C:\BTM_Tutorial\sample_data\</w:t>
      </w:r>
      <w:r w:rsidR="00371616">
        <w:rPr>
          <w:rFonts w:eastAsia="Calibri" w:cs="Calibri"/>
        </w:rPr>
        <w:t>rug_5m</w:t>
      </w:r>
      <w:r w:rsidR="00482AA8">
        <w:rPr>
          <w:rFonts w:eastAsia="Calibri" w:cs="Calibri"/>
        </w:rPr>
        <w:br/>
      </w:r>
    </w:p>
    <w:p w:rsidR="00E310BA" w:rsidRPr="00E310BA" w:rsidRDefault="00E310BA" w:rsidP="004F503E">
      <w:pPr>
        <w:pStyle w:val="ListParagraph"/>
        <w:tabs>
          <w:tab w:val="left" w:pos="840"/>
        </w:tabs>
        <w:spacing w:before="13"/>
        <w:ind w:left="1560" w:right="-20"/>
        <w:rPr>
          <w:rFonts w:eastAsia="Calibri"/>
        </w:rPr>
      </w:pPr>
      <w:r w:rsidRPr="004F503E">
        <w:rPr>
          <w:rFonts w:eastAsia="Calibri"/>
          <w:noProof/>
        </w:rPr>
        <w:drawing>
          <wp:anchor distT="0" distB="0" distL="114300" distR="114300" simplePos="0" relativeHeight="251672576" behindDoc="0" locked="0" layoutInCell="1" allowOverlap="0" wp14:anchorId="03337241" wp14:editId="67B2EB6C">
            <wp:simplePos x="0" y="0"/>
            <wp:positionH relativeFrom="column">
              <wp:posOffset>365760</wp:posOffset>
            </wp:positionH>
            <wp:positionV relativeFrom="paragraph">
              <wp:posOffset>2540</wp:posOffset>
            </wp:positionV>
            <wp:extent cx="5934456" cy="291693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456" cy="29169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18A" w:rsidRDefault="0092118A" w:rsidP="0092118A">
      <w:pPr>
        <w:pStyle w:val="ListParagraph"/>
        <w:numPr>
          <w:ilvl w:val="0"/>
          <w:numId w:val="49"/>
        </w:numPr>
        <w:tabs>
          <w:tab w:val="left" w:pos="840"/>
        </w:tabs>
        <w:spacing w:line="241" w:lineRule="auto"/>
        <w:ind w:right="601"/>
        <w:rPr>
          <w:rFonts w:eastAsia="Calibri" w:cs="Calibri"/>
        </w:rPr>
      </w:pPr>
      <w:r>
        <w:rPr>
          <w:rFonts w:eastAsia="Calibri" w:cs="Calibri"/>
        </w:rPr>
        <w:t xml:space="preserve">Click </w:t>
      </w:r>
      <w:r w:rsidRPr="00195392">
        <w:rPr>
          <w:rFonts w:eastAsia="Calibri" w:cs="Calibri"/>
          <w:b/>
        </w:rPr>
        <w:t>OK</w:t>
      </w:r>
      <w:r>
        <w:rPr>
          <w:rFonts w:eastAsia="Calibri" w:cs="Calibri"/>
        </w:rPr>
        <w:t xml:space="preserve"> to run the script. Drag the </w:t>
      </w:r>
      <w:r>
        <w:rPr>
          <w:rFonts w:eastAsia="Calibri" w:cs="Calibri"/>
          <w:b/>
        </w:rPr>
        <w:t>rug_5m</w:t>
      </w:r>
      <w:r>
        <w:rPr>
          <w:rFonts w:eastAsia="Calibri" w:cs="Calibri"/>
        </w:rPr>
        <w:t xml:space="preserve"> layer beneath the hillshade5m layer in the table of contents</w:t>
      </w:r>
      <w:r w:rsidRPr="0092118A">
        <w:rPr>
          <w:rFonts w:eastAsia="Calibri" w:cs="Calibri"/>
        </w:rPr>
        <w:t xml:space="preserve"> </w:t>
      </w:r>
      <w:r>
        <w:rPr>
          <w:rFonts w:eastAsia="Calibri" w:cs="Calibri"/>
        </w:rPr>
        <w:t xml:space="preserve">and change the ramp color to your preference. Your </w:t>
      </w:r>
      <w:r>
        <w:rPr>
          <w:rFonts w:eastAsia="Calibri" w:cs="Calibri"/>
          <w:b/>
        </w:rPr>
        <w:t>rug_5m</w:t>
      </w:r>
      <w:r>
        <w:rPr>
          <w:rFonts w:eastAsia="Calibri" w:cs="Calibri"/>
        </w:rPr>
        <w:t xml:space="preserve"> layer should look similar to the graphic below.</w:t>
      </w:r>
    </w:p>
    <w:p w:rsidR="0092118A" w:rsidRDefault="0092118A" w:rsidP="0092118A">
      <w:pPr>
        <w:pStyle w:val="ListParagraph"/>
        <w:tabs>
          <w:tab w:val="left" w:pos="840"/>
        </w:tabs>
        <w:spacing w:line="241" w:lineRule="auto"/>
        <w:ind w:left="810" w:right="601"/>
        <w:rPr>
          <w:rFonts w:eastAsia="Calibri" w:cs="Calibri"/>
        </w:rPr>
      </w:pPr>
    </w:p>
    <w:p w:rsidR="00F9785A" w:rsidRDefault="002B09D6" w:rsidP="003D0D38">
      <w:pPr>
        <w:tabs>
          <w:tab w:val="left" w:pos="840"/>
        </w:tabs>
        <w:spacing w:line="241" w:lineRule="auto"/>
        <w:ind w:left="720" w:right="601"/>
        <w:rPr>
          <w:rFonts w:eastAsia="Calibri" w:cs="Calibri"/>
        </w:rPr>
      </w:pPr>
      <w:r>
        <w:rPr>
          <w:noProof/>
        </w:rPr>
        <w:drawing>
          <wp:inline distT="0" distB="0" distL="0" distR="0" wp14:anchorId="4ABF5B8B" wp14:editId="2A27B7CB">
            <wp:extent cx="4391591" cy="2568497"/>
            <wp:effectExtent l="190500" t="190500" r="161925" b="1752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0278" cy="2567729"/>
                    </a:xfrm>
                    <a:prstGeom prst="rect">
                      <a:avLst/>
                    </a:prstGeom>
                    <a:ln>
                      <a:noFill/>
                    </a:ln>
                    <a:effectLst>
                      <a:outerShdw blurRad="190500" algn="tl" rotWithShape="0">
                        <a:srgbClr val="000000">
                          <a:alpha val="70000"/>
                        </a:srgbClr>
                      </a:outerShdw>
                    </a:effectLst>
                  </pic:spPr>
                </pic:pic>
              </a:graphicData>
            </a:graphic>
          </wp:inline>
        </w:drawing>
      </w:r>
      <w:r w:rsidR="0092118A" w:rsidRPr="0092118A">
        <w:rPr>
          <w:noProof/>
        </w:rPr>
        <w:t xml:space="preserve"> </w:t>
      </w:r>
    </w:p>
    <w:p w:rsidR="00F9785A" w:rsidRDefault="00F9785A" w:rsidP="00F9785A">
      <w:pPr>
        <w:tabs>
          <w:tab w:val="left" w:pos="840"/>
        </w:tabs>
        <w:spacing w:line="241" w:lineRule="auto"/>
        <w:ind w:right="601"/>
        <w:rPr>
          <w:rFonts w:eastAsia="Calibri" w:cs="Calibri"/>
        </w:rPr>
      </w:pPr>
    </w:p>
    <w:p w:rsidR="00F9785A" w:rsidRPr="00163591" w:rsidRDefault="0092118A" w:rsidP="0092118A">
      <w:pPr>
        <w:pStyle w:val="ListParagraph"/>
        <w:numPr>
          <w:ilvl w:val="0"/>
          <w:numId w:val="49"/>
        </w:numPr>
        <w:tabs>
          <w:tab w:val="left" w:pos="840"/>
        </w:tabs>
        <w:spacing w:line="241" w:lineRule="auto"/>
        <w:ind w:right="601"/>
        <w:rPr>
          <w:rFonts w:eastAsia="Calibri" w:cs="Calibri"/>
        </w:rPr>
      </w:pPr>
      <w:r>
        <w:lastRenderedPageBreak/>
        <w:t>Ruggedness values in the output raster can range from 0 (no terrain variation) to 1 (complete terrain variation). Typical values for natural terrain</w:t>
      </w:r>
      <w:r w:rsidR="007A1596">
        <w:t>s range between 0 and about 0.4, however it is important to understand that the number is unitless and not directly comparable between study sites.</w:t>
      </w:r>
      <w:r>
        <w:t xml:space="preserve"> This script, </w:t>
      </w:r>
      <w:r w:rsidR="002D3695">
        <w:t xml:space="preserve">originally </w:t>
      </w:r>
      <w:r>
        <w:t>created by Mark Sappington, was adapted for ArcGIS v1</w:t>
      </w:r>
      <w:r w:rsidR="002D3695">
        <w:t xml:space="preserve">0 by the </w:t>
      </w:r>
      <w:r w:rsidR="0068057D">
        <w:t>Massachusetts</w:t>
      </w:r>
      <w:r>
        <w:t xml:space="preserve"> </w:t>
      </w:r>
      <w:r w:rsidR="0068057D">
        <w:t xml:space="preserve">Office of </w:t>
      </w:r>
      <w:r>
        <w:t xml:space="preserve">Coastal Zone </w:t>
      </w:r>
      <w:r w:rsidR="0068057D">
        <w:t>Management</w:t>
      </w:r>
      <w:r w:rsidR="002D3695">
        <w:t>. For more information regarding the s</w:t>
      </w:r>
      <w:r w:rsidR="00163591">
        <w:t>cript processes please refer to:</w:t>
      </w:r>
    </w:p>
    <w:p w:rsidR="00163591" w:rsidRPr="002D3695" w:rsidRDefault="00163591" w:rsidP="00163591">
      <w:pPr>
        <w:pStyle w:val="ListParagraph"/>
        <w:tabs>
          <w:tab w:val="left" w:pos="840"/>
        </w:tabs>
        <w:spacing w:line="241" w:lineRule="auto"/>
        <w:ind w:left="810" w:right="601"/>
        <w:rPr>
          <w:rFonts w:eastAsia="Calibri" w:cs="Calibri"/>
        </w:rPr>
      </w:pPr>
    </w:p>
    <w:p w:rsidR="002D3695" w:rsidRPr="002D3695" w:rsidRDefault="002D3695" w:rsidP="00163591">
      <w:pPr>
        <w:pStyle w:val="ListParagraph"/>
        <w:tabs>
          <w:tab w:val="left" w:pos="840"/>
        </w:tabs>
        <w:spacing w:line="241" w:lineRule="auto"/>
        <w:ind w:left="810" w:right="601"/>
        <w:rPr>
          <w:rFonts w:eastAsia="Calibri" w:cs="Calibri"/>
        </w:rPr>
      </w:pPr>
      <w:r w:rsidRPr="002D3695">
        <w:rPr>
          <w:rFonts w:eastAsia="Calibri" w:cs="Calibri"/>
        </w:rPr>
        <w:t>Sappington, J.M., K.M. Longshore, and D.B. Thom</w:t>
      </w:r>
      <w:r w:rsidR="000F3825">
        <w:rPr>
          <w:rFonts w:eastAsia="Calibri" w:cs="Calibri"/>
        </w:rPr>
        <w:t>p</w:t>
      </w:r>
      <w:r w:rsidRPr="002D3695">
        <w:rPr>
          <w:rFonts w:eastAsia="Calibri" w:cs="Calibri"/>
        </w:rPr>
        <w:t xml:space="preserve">son. 2007. </w:t>
      </w:r>
      <w:r w:rsidR="000F3825" w:rsidRPr="002D3695">
        <w:rPr>
          <w:rFonts w:eastAsia="Calibri" w:cs="Calibri"/>
        </w:rPr>
        <w:t>Quantifying</w:t>
      </w:r>
    </w:p>
    <w:p w:rsidR="002D3695" w:rsidRDefault="002D3695" w:rsidP="00163591">
      <w:pPr>
        <w:pStyle w:val="ListParagraph"/>
        <w:tabs>
          <w:tab w:val="left" w:pos="840"/>
        </w:tabs>
        <w:spacing w:line="241" w:lineRule="auto"/>
        <w:ind w:left="810" w:right="601"/>
        <w:rPr>
          <w:rFonts w:eastAsia="Calibri" w:cs="Calibri"/>
        </w:rPr>
      </w:pPr>
      <w:r w:rsidRPr="002D3695">
        <w:rPr>
          <w:rFonts w:eastAsia="Calibri" w:cs="Calibri"/>
        </w:rPr>
        <w:t xml:space="preserve">Landscape Ruggedness for Animal Habitat </w:t>
      </w:r>
      <w:r w:rsidR="000F3825" w:rsidRPr="002D3695">
        <w:rPr>
          <w:rFonts w:eastAsia="Calibri" w:cs="Calibri"/>
        </w:rPr>
        <w:t>Analysis</w:t>
      </w:r>
      <w:r w:rsidRPr="002D3695">
        <w:rPr>
          <w:rFonts w:eastAsia="Calibri" w:cs="Calibri"/>
        </w:rPr>
        <w:t xml:space="preserve">: A </w:t>
      </w:r>
      <w:r w:rsidR="000F3825">
        <w:rPr>
          <w:rFonts w:eastAsia="Calibri" w:cs="Calibri"/>
        </w:rPr>
        <w:t>C</w:t>
      </w:r>
      <w:r w:rsidR="000F3825" w:rsidRPr="002D3695">
        <w:rPr>
          <w:rFonts w:eastAsia="Calibri" w:cs="Calibri"/>
        </w:rPr>
        <w:t xml:space="preserve">ase </w:t>
      </w:r>
      <w:r w:rsidRPr="002D3695">
        <w:rPr>
          <w:rFonts w:eastAsia="Calibri" w:cs="Calibri"/>
        </w:rPr>
        <w:t>Study Using Bighorn Sheep in</w:t>
      </w:r>
      <w:r w:rsidR="00163591">
        <w:rPr>
          <w:rFonts w:eastAsia="Calibri" w:cs="Calibri"/>
        </w:rPr>
        <w:t xml:space="preserve"> </w:t>
      </w:r>
      <w:r w:rsidRPr="00163591">
        <w:rPr>
          <w:rFonts w:eastAsia="Calibri" w:cs="Calibri"/>
        </w:rPr>
        <w:t>the Mojave Desert. Journal of Wildlife Management. 71(5): 1419 -1426.</w:t>
      </w:r>
    </w:p>
    <w:p w:rsidR="001D2F4E" w:rsidRDefault="001D2F4E" w:rsidP="001D2F4E">
      <w:pPr>
        <w:rPr>
          <w:rFonts w:eastAsia="Calibri"/>
        </w:rPr>
      </w:pPr>
    </w:p>
    <w:p w:rsidR="001D2F4E" w:rsidRDefault="001D2F4E" w:rsidP="001D2F4E">
      <w:pPr>
        <w:rPr>
          <w:rFonts w:eastAsia="Calibri"/>
        </w:rPr>
      </w:pPr>
    </w:p>
    <w:p w:rsidR="001D2F4E" w:rsidRPr="001D2F4E" w:rsidRDefault="001D2F4E" w:rsidP="001D2F4E">
      <w:pPr>
        <w:rPr>
          <w:rFonts w:eastAsia="Calibri"/>
        </w:rPr>
      </w:pPr>
    </w:p>
    <w:p w:rsidR="00136FD3" w:rsidRDefault="006947BB" w:rsidP="00136FD3">
      <w:pPr>
        <w:pStyle w:val="Heading1"/>
        <w:rPr>
          <w:rStyle w:val="Heading1Char"/>
          <w:rFonts w:eastAsia="Calibri"/>
          <w:b/>
          <w:bCs/>
        </w:rPr>
      </w:pPr>
      <w:r>
        <w:rPr>
          <w:rStyle w:val="Heading1Char"/>
          <w:rFonts w:eastAsia="Calibri"/>
          <w:b/>
          <w:bCs/>
        </w:rPr>
        <w:t>Appendix</w:t>
      </w:r>
    </w:p>
    <w:p w:rsidR="00D54BA6" w:rsidRPr="00D54BA6" w:rsidRDefault="00D54BA6" w:rsidP="00D54BA6">
      <w:pPr>
        <w:rPr>
          <w:rFonts w:eastAsia="Calibri"/>
        </w:rPr>
      </w:pPr>
    </w:p>
    <w:p w:rsidR="00765781" w:rsidRPr="00D54BA6" w:rsidRDefault="009A72C9" w:rsidP="00136FD3">
      <w:pPr>
        <w:tabs>
          <w:tab w:val="left" w:pos="840"/>
        </w:tabs>
        <w:spacing w:line="241" w:lineRule="auto"/>
        <w:ind w:right="601"/>
        <w:rPr>
          <w:rFonts w:eastAsia="Calibri" w:cs="Calibri"/>
          <w:b/>
          <w:sz w:val="28"/>
        </w:rPr>
      </w:pPr>
      <w:r w:rsidRPr="00D54BA6">
        <w:rPr>
          <w:rFonts w:eastAsia="Calibri" w:cs="Calibri"/>
          <w:b/>
          <w:sz w:val="28"/>
        </w:rPr>
        <w:t>Contact Information and Technical Assistance</w:t>
      </w:r>
      <w:r w:rsidR="00136FD3" w:rsidRPr="00D54BA6">
        <w:rPr>
          <w:rFonts w:eastAsia="Calibri" w:cs="Calibri"/>
          <w:b/>
          <w:sz w:val="28"/>
        </w:rPr>
        <w:t>:</w:t>
      </w:r>
    </w:p>
    <w:p w:rsidR="00C060BD" w:rsidRDefault="00C060BD" w:rsidP="00C060BD">
      <w:pPr>
        <w:rPr>
          <w:b/>
        </w:rPr>
      </w:pPr>
      <w:r w:rsidRPr="00D54BA6">
        <w:rPr>
          <w:b/>
        </w:rPr>
        <w:t>Esri</w:t>
      </w:r>
    </w:p>
    <w:p w:rsidR="00C060BD" w:rsidRDefault="00C060BD" w:rsidP="00C060BD">
      <w:pPr>
        <w:rPr>
          <w:b/>
        </w:rPr>
      </w:pPr>
    </w:p>
    <w:p w:rsidR="00C060BD" w:rsidRDefault="00C060BD" w:rsidP="00C060BD">
      <w:pPr>
        <w:rPr>
          <w:b/>
        </w:rPr>
      </w:pPr>
      <w:r>
        <w:rPr>
          <w:b/>
        </w:rPr>
        <w:t>Shaun Walbridge</w:t>
      </w:r>
    </w:p>
    <w:p w:rsidR="00C060BD" w:rsidRDefault="00C060BD" w:rsidP="00C060BD">
      <w:pPr>
        <w:rPr>
          <w:b/>
        </w:rPr>
      </w:pPr>
      <w:hyperlink r:id="rId34" w:history="1">
        <w:r w:rsidRPr="00C31887">
          <w:rPr>
            <w:rStyle w:val="Hyperlink"/>
            <w:b/>
          </w:rPr>
          <w:t>swalbridge@esri.com</w:t>
        </w:r>
      </w:hyperlink>
    </w:p>
    <w:p w:rsidR="00C060BD" w:rsidRDefault="00C060BD" w:rsidP="00C060BD">
      <w:pPr>
        <w:rPr>
          <w:b/>
        </w:rPr>
      </w:pPr>
      <w:r>
        <w:rPr>
          <w:b/>
        </w:rPr>
        <w:t>805-722-9025</w:t>
      </w:r>
    </w:p>
    <w:p w:rsidR="00C060BD" w:rsidRPr="00D54BA6" w:rsidRDefault="00C060BD" w:rsidP="00C060BD">
      <w:pPr>
        <w:rPr>
          <w:b/>
        </w:rPr>
      </w:pPr>
    </w:p>
    <w:p w:rsidR="00C060BD" w:rsidRDefault="00C060BD" w:rsidP="00C060BD">
      <w:r>
        <w:t>Dawn Wright, Ph.D.</w:t>
      </w:r>
    </w:p>
    <w:p w:rsidR="00C060BD" w:rsidRDefault="00C060BD" w:rsidP="00C060BD">
      <w:hyperlink r:id="rId35" w:history="1">
        <w:r w:rsidRPr="00D54BA6">
          <w:rPr>
            <w:rStyle w:val="Hyperlink"/>
          </w:rPr>
          <w:t>dwright@esri.com</w:t>
        </w:r>
      </w:hyperlink>
    </w:p>
    <w:p w:rsidR="00C060BD" w:rsidRDefault="00C060BD" w:rsidP="00C060BD">
      <w:r>
        <w:t>909-793-2853, ext. 2182</w:t>
      </w:r>
    </w:p>
    <w:p w:rsidR="00C060BD" w:rsidRDefault="00C060BD" w:rsidP="00C060BD">
      <w:hyperlink r:id="rId36" w:history="1">
        <w:proofErr w:type="gramStart"/>
        <w:r w:rsidRPr="00D54BA6">
          <w:rPr>
            <w:rStyle w:val="Hyperlink"/>
          </w:rPr>
          <w:t>esri.com/oceans</w:t>
        </w:r>
        <w:proofErr w:type="gramEnd"/>
      </w:hyperlink>
      <w:r>
        <w:t xml:space="preserve"> </w:t>
      </w:r>
    </w:p>
    <w:p w:rsidR="009A72C9" w:rsidRPr="00D54BA6" w:rsidRDefault="009A72C9" w:rsidP="005C0873">
      <w:pPr>
        <w:rPr>
          <w:b/>
        </w:rPr>
      </w:pPr>
    </w:p>
    <w:p w:rsidR="009A72C9" w:rsidRPr="00D54BA6" w:rsidRDefault="009A72C9" w:rsidP="005C0873">
      <w:pPr>
        <w:rPr>
          <w:b/>
        </w:rPr>
      </w:pPr>
      <w:r w:rsidRPr="00D54BA6">
        <w:rPr>
          <w:b/>
        </w:rPr>
        <w:t>NOAA Coastal Services Center</w:t>
      </w:r>
    </w:p>
    <w:p w:rsidR="009A72C9" w:rsidRDefault="009A72C9" w:rsidP="005C0873">
      <w:r>
        <w:t>Matt Pendleton</w:t>
      </w:r>
    </w:p>
    <w:p w:rsidR="009A72C9" w:rsidRDefault="009A72C9" w:rsidP="005C0873">
      <w:r>
        <w:t>843-740-1196</w:t>
      </w:r>
    </w:p>
    <w:p w:rsidR="009A72C9" w:rsidRDefault="008A005D" w:rsidP="005C0873">
      <w:hyperlink r:id="rId37" w:history="1">
        <w:r w:rsidR="009A72C9" w:rsidRPr="00AB15DF">
          <w:rPr>
            <w:rStyle w:val="Hyperlink"/>
          </w:rPr>
          <w:t>Matt.Pendleton@noaa.gov</w:t>
        </w:r>
      </w:hyperlink>
    </w:p>
    <w:p w:rsidR="009A72C9" w:rsidRDefault="009A72C9" w:rsidP="005C0873"/>
    <w:p w:rsidR="008D5FEE" w:rsidRPr="00D54BA6" w:rsidRDefault="009A72C9" w:rsidP="00713D58">
      <w:pPr>
        <w:rPr>
          <w:b/>
        </w:rPr>
      </w:pPr>
      <w:r w:rsidRPr="00D54BA6">
        <w:rPr>
          <w:b/>
        </w:rPr>
        <w:t xml:space="preserve">Massachusetts Office of Coastal Zone Management </w:t>
      </w:r>
    </w:p>
    <w:p w:rsidR="0068057D" w:rsidRDefault="0068057D" w:rsidP="00713D58">
      <w:r>
        <w:t>Dan Sampson</w:t>
      </w:r>
    </w:p>
    <w:p w:rsidR="0068057D" w:rsidRDefault="008A005D" w:rsidP="00713D58">
      <w:hyperlink r:id="rId38" w:tgtFrame="_blank" w:history="1">
        <w:r w:rsidR="0068057D">
          <w:rPr>
            <w:rStyle w:val="Hyperlink"/>
          </w:rPr>
          <w:t>daniel.sampson@state.ma.us</w:t>
        </w:r>
      </w:hyperlink>
    </w:p>
    <w:p w:rsidR="0068057D" w:rsidRDefault="0068057D" w:rsidP="00713D58"/>
    <w:p w:rsidR="0068057D" w:rsidRDefault="0068057D" w:rsidP="00713D58">
      <w:r>
        <w:t>Emily Huntley</w:t>
      </w:r>
    </w:p>
    <w:p w:rsidR="0068057D" w:rsidRDefault="008A005D" w:rsidP="00713D58">
      <w:hyperlink r:id="rId39" w:history="1">
        <w:r w:rsidR="0068057D" w:rsidRPr="0068057D">
          <w:rPr>
            <w:rStyle w:val="Hyperlink"/>
          </w:rPr>
          <w:t>emily.huntley@state.ma.us</w:t>
        </w:r>
      </w:hyperlink>
    </w:p>
    <w:p w:rsidR="0068057D" w:rsidRDefault="0068057D" w:rsidP="00713D58">
      <w:r>
        <w:t>617-626-1241</w:t>
      </w:r>
    </w:p>
    <w:p w:rsidR="00D54BA6" w:rsidRDefault="00D54BA6" w:rsidP="00713D58"/>
    <w:p w:rsidR="00D54BA6" w:rsidRDefault="00D54BA6" w:rsidP="00D54BA6"/>
    <w:p w:rsidR="00D54BA6" w:rsidRDefault="00D54BA6" w:rsidP="00D54BA6">
      <w:pPr>
        <w:rPr>
          <w:b/>
          <w:sz w:val="28"/>
        </w:rPr>
      </w:pPr>
      <w:r w:rsidRPr="00D54BA6">
        <w:rPr>
          <w:b/>
          <w:sz w:val="28"/>
        </w:rPr>
        <w:lastRenderedPageBreak/>
        <w:t>BTM Development and Support Information:</w:t>
      </w:r>
    </w:p>
    <w:p w:rsidR="00D54BA6" w:rsidRDefault="00D54BA6" w:rsidP="00D54BA6">
      <w:pPr>
        <w:rPr>
          <w:b/>
          <w:sz w:val="28"/>
        </w:rPr>
      </w:pPr>
    </w:p>
    <w:p w:rsidR="00D54BA6" w:rsidRPr="002B662A" w:rsidRDefault="002B662A" w:rsidP="00D54BA6">
      <w:r w:rsidRPr="002B662A">
        <w:t xml:space="preserve">Wright, D. J., E. R. Lundblad, E. M. Larkin, R. W. Rinehart, J.  Murphy, L. Cary-Kothera, and K. Draganov. 2005. ArcGIS Benthic Terrain Modeler. </w:t>
      </w:r>
      <w:proofErr w:type="gramStart"/>
      <w:r w:rsidRPr="002B662A">
        <w:t>Corvallis, Oregon, Oregon State University, Davey Jones Locker Seafloor Mapping/Marine GIS Laboratory and NOAA Coastal Services Center.</w:t>
      </w:r>
      <w:proofErr w:type="gramEnd"/>
      <w:r w:rsidRPr="002B662A">
        <w:t xml:space="preserve"> Accessible online at: </w:t>
      </w:r>
      <w:hyperlink r:id="rId40" w:history="1">
        <w:r w:rsidRPr="002B662A">
          <w:rPr>
            <w:rStyle w:val="Hyperlink"/>
          </w:rPr>
          <w:t>http://www.csc.noaa.gov/digitalcoast/tools/btm</w:t>
        </w:r>
      </w:hyperlink>
      <w:r w:rsidRPr="002B662A">
        <w:t>.</w:t>
      </w:r>
    </w:p>
    <w:p w:rsidR="00D54BA6" w:rsidRDefault="00D54BA6" w:rsidP="00D54BA6"/>
    <w:p w:rsidR="002B662A" w:rsidRDefault="002B662A" w:rsidP="00D54BA6">
      <w:r>
        <w:t>Alternate BTM Tutorial for ArcGIS 8.x, 9.x</w:t>
      </w:r>
    </w:p>
    <w:p w:rsidR="002B662A" w:rsidRDefault="008A005D" w:rsidP="00D54BA6">
      <w:hyperlink r:id="rId41" w:history="1">
        <w:r w:rsidR="002B662A" w:rsidRPr="002B662A">
          <w:rPr>
            <w:rStyle w:val="Hyperlink"/>
          </w:rPr>
          <w:t>http://dusk.geo.orst.edu/buffgis/Arc9Labs/lab3_analysis_modelsS09.pdf</w:t>
        </w:r>
      </w:hyperlink>
    </w:p>
    <w:p w:rsidR="002B662A" w:rsidRDefault="002B662A" w:rsidP="00D54BA6"/>
    <w:p w:rsidR="002B662A" w:rsidRDefault="002B662A" w:rsidP="00D54BA6">
      <w:r>
        <w:t>Seafloor Mapping/Marine and Coastal GIS – Oregon State University</w:t>
      </w:r>
    </w:p>
    <w:p w:rsidR="002B662A" w:rsidRPr="002D4CA5" w:rsidRDefault="008A005D" w:rsidP="00D54BA6">
      <w:hyperlink r:id="rId42" w:history="1">
        <w:r w:rsidR="002B662A" w:rsidRPr="002B662A">
          <w:rPr>
            <w:rStyle w:val="Hyperlink"/>
          </w:rPr>
          <w:t>http://marinecoastalgis.net/</w:t>
        </w:r>
      </w:hyperlink>
    </w:p>
    <w:sectPr w:rsidR="002B662A" w:rsidRPr="002D4CA5" w:rsidSect="002D4CA5">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haun Walbridge" w:date="2012-07-12T17:10:00Z" w:initials="SCW">
    <w:p w:rsidR="007B6D7B" w:rsidRDefault="007B6D7B">
      <w:pPr>
        <w:pStyle w:val="CommentText"/>
      </w:pPr>
      <w:r>
        <w:rPr>
          <w:rStyle w:val="CommentReference"/>
        </w:rPr>
        <w:annotationRef/>
      </w:r>
      <w:r>
        <w:t xml:space="preserve">These are caveats with this version – doesn’t try to explain the science (would take a lot of space / effort), and some of the features present in the original version are missing, because </w:t>
      </w:r>
      <w:proofErr w:type="spellStart"/>
      <w:r>
        <w:t>its</w:t>
      </w:r>
      <w:proofErr w:type="spellEnd"/>
      <w:r>
        <w:t xml:space="preserve"> no longer a VBA application, but instead a set of Python processing scripts. One question we’ll need to address is how much of this we want to rectify, is this something that needs a GUI interface to make good use of?</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005D" w:rsidRDefault="008A005D" w:rsidP="00483833">
      <w:r>
        <w:separator/>
      </w:r>
    </w:p>
  </w:endnote>
  <w:endnote w:type="continuationSeparator" w:id="0">
    <w:p w:rsidR="008A005D" w:rsidRDefault="008A005D" w:rsidP="00483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0EB" w:rsidRDefault="004310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1997796"/>
      <w:docPartObj>
        <w:docPartGallery w:val="Page Numbers (Bottom of Page)"/>
        <w:docPartUnique/>
      </w:docPartObj>
    </w:sdtPr>
    <w:sdtEndPr/>
    <w:sdtContent>
      <w:sdt>
        <w:sdtPr>
          <w:id w:val="1209374200"/>
          <w:docPartObj>
            <w:docPartGallery w:val="Page Numbers (Top of Page)"/>
            <w:docPartUnique/>
          </w:docPartObj>
        </w:sdtPr>
        <w:sdtEndPr/>
        <w:sdtContent>
          <w:p w:rsidR="007B6D7B" w:rsidRPr="002316EC" w:rsidRDefault="007B6D7B">
            <w:pPr>
              <w:pStyle w:val="Footer"/>
            </w:pPr>
            <w:r w:rsidRPr="002316EC">
              <w:t xml:space="preserve">Page </w:t>
            </w:r>
            <w:r w:rsidRPr="002316EC">
              <w:rPr>
                <w:bCs/>
              </w:rPr>
              <w:fldChar w:fldCharType="begin"/>
            </w:r>
            <w:r w:rsidRPr="002316EC">
              <w:rPr>
                <w:bCs/>
              </w:rPr>
              <w:instrText xml:space="preserve"> PAGE </w:instrText>
            </w:r>
            <w:r w:rsidRPr="002316EC">
              <w:rPr>
                <w:bCs/>
              </w:rPr>
              <w:fldChar w:fldCharType="separate"/>
            </w:r>
            <w:r w:rsidR="00490199">
              <w:rPr>
                <w:bCs/>
                <w:noProof/>
              </w:rPr>
              <w:t>15</w:t>
            </w:r>
            <w:r w:rsidRPr="002316EC">
              <w:rPr>
                <w:bCs/>
              </w:rPr>
              <w:fldChar w:fldCharType="end"/>
            </w:r>
            <w:r w:rsidRPr="002316EC">
              <w:t xml:space="preserve"> of </w:t>
            </w:r>
            <w:r w:rsidRPr="002316EC">
              <w:rPr>
                <w:bCs/>
              </w:rPr>
              <w:fldChar w:fldCharType="begin"/>
            </w:r>
            <w:r w:rsidRPr="002316EC">
              <w:rPr>
                <w:bCs/>
              </w:rPr>
              <w:instrText xml:space="preserve"> NUMPAGES  </w:instrText>
            </w:r>
            <w:r w:rsidRPr="002316EC">
              <w:rPr>
                <w:bCs/>
              </w:rPr>
              <w:fldChar w:fldCharType="separate"/>
            </w:r>
            <w:r w:rsidR="00490199">
              <w:rPr>
                <w:bCs/>
                <w:noProof/>
              </w:rPr>
              <w:t>15</w:t>
            </w:r>
            <w:r w:rsidRPr="002316EC">
              <w:rPr>
                <w:bCs/>
              </w:rPr>
              <w:fldChar w:fldCharType="end"/>
            </w:r>
          </w:p>
        </w:sdtContent>
      </w:sdt>
    </w:sdtContent>
  </w:sdt>
  <w:p w:rsidR="007B6D7B" w:rsidRDefault="007B6D7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21908"/>
      <w:docPartObj>
        <w:docPartGallery w:val="Page Numbers (Bottom of Page)"/>
        <w:docPartUnique/>
      </w:docPartObj>
    </w:sdtPr>
    <w:sdtEndPr/>
    <w:sdtContent>
      <w:sdt>
        <w:sdtPr>
          <w:id w:val="98381352"/>
          <w:docPartObj>
            <w:docPartGallery w:val="Page Numbers (Top of Page)"/>
            <w:docPartUnique/>
          </w:docPartObj>
        </w:sdtPr>
        <w:sdtEndPr/>
        <w:sdtContent>
          <w:p w:rsidR="007B6D7B" w:rsidRPr="005D5F30" w:rsidRDefault="007B6D7B">
            <w:pPr>
              <w:pStyle w:val="Footer"/>
            </w:pPr>
            <w:r w:rsidRPr="005D5F30">
              <w:t xml:space="preserve">Page </w:t>
            </w:r>
            <w:r w:rsidRPr="005D5F30">
              <w:rPr>
                <w:bCs/>
              </w:rPr>
              <w:fldChar w:fldCharType="begin"/>
            </w:r>
            <w:r w:rsidRPr="005D5F30">
              <w:rPr>
                <w:bCs/>
              </w:rPr>
              <w:instrText xml:space="preserve"> PAGE </w:instrText>
            </w:r>
            <w:r w:rsidRPr="005D5F30">
              <w:rPr>
                <w:bCs/>
              </w:rPr>
              <w:fldChar w:fldCharType="separate"/>
            </w:r>
            <w:r w:rsidR="00490199">
              <w:rPr>
                <w:bCs/>
                <w:noProof/>
              </w:rPr>
              <w:t>1</w:t>
            </w:r>
            <w:r w:rsidRPr="005D5F30">
              <w:rPr>
                <w:bCs/>
              </w:rPr>
              <w:fldChar w:fldCharType="end"/>
            </w:r>
            <w:r w:rsidRPr="005D5F30">
              <w:t xml:space="preserve"> of </w:t>
            </w:r>
            <w:r w:rsidRPr="005D5F30">
              <w:rPr>
                <w:bCs/>
              </w:rPr>
              <w:fldChar w:fldCharType="begin"/>
            </w:r>
            <w:r w:rsidRPr="005D5F30">
              <w:rPr>
                <w:bCs/>
              </w:rPr>
              <w:instrText xml:space="preserve"> NUMPAGES  </w:instrText>
            </w:r>
            <w:r w:rsidRPr="005D5F30">
              <w:rPr>
                <w:bCs/>
              </w:rPr>
              <w:fldChar w:fldCharType="separate"/>
            </w:r>
            <w:r w:rsidR="00490199">
              <w:rPr>
                <w:bCs/>
                <w:noProof/>
              </w:rPr>
              <w:t>15</w:t>
            </w:r>
            <w:r w:rsidRPr="005D5F30">
              <w:rPr>
                <w:bCs/>
              </w:rPr>
              <w:fldChar w:fldCharType="end"/>
            </w:r>
          </w:p>
        </w:sdtContent>
      </w:sdt>
    </w:sdtContent>
  </w:sdt>
  <w:p w:rsidR="007B6D7B" w:rsidRDefault="007B6D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005D" w:rsidRDefault="008A005D" w:rsidP="00483833">
      <w:r>
        <w:separator/>
      </w:r>
    </w:p>
  </w:footnote>
  <w:footnote w:type="continuationSeparator" w:id="0">
    <w:p w:rsidR="008A005D" w:rsidRDefault="008A005D" w:rsidP="004838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0EB" w:rsidRDefault="004310E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1300623"/>
      <w:placeholder>
        <w:docPart w:val="DefaultPlaceholder_1082065158"/>
      </w:placeholder>
      <w:text/>
    </w:sdtPr>
    <w:sdtContent>
      <w:p w:rsidR="007B6D7B" w:rsidRDefault="004310EB" w:rsidP="00A85827">
        <w:pPr>
          <w:pStyle w:val="Header"/>
          <w:jc w:val="right"/>
        </w:pPr>
        <w:r>
          <w:t>Benthi</w:t>
        </w:r>
        <w:r>
          <w:t>c Terrain Modeler for ArcGIS</w:t>
        </w:r>
      </w:p>
    </w:sdtContent>
  </w:sdt>
  <w:p w:rsidR="007B6D7B" w:rsidRDefault="007B6D7B" w:rsidP="00A85827">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0EB" w:rsidRDefault="004310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47748"/>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nsid w:val="03655979"/>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nsid w:val="04252DAA"/>
    <w:multiLevelType w:val="hybridMultilevel"/>
    <w:tmpl w:val="1D48ABD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nsid w:val="05F2436C"/>
    <w:multiLevelType w:val="hybridMultilevel"/>
    <w:tmpl w:val="6F14E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3A1AFB"/>
    <w:multiLevelType w:val="hybridMultilevel"/>
    <w:tmpl w:val="806073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084DB3"/>
    <w:multiLevelType w:val="hybridMultilevel"/>
    <w:tmpl w:val="06322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6E03FA"/>
    <w:multiLevelType w:val="hybridMultilevel"/>
    <w:tmpl w:val="D374BD9A"/>
    <w:lvl w:ilvl="0" w:tplc="5E207124">
      <w:numFmt w:val="bullet"/>
      <w:lvlText w:val="•"/>
      <w:lvlJc w:val="left"/>
      <w:pPr>
        <w:ind w:left="840" w:hanging="360"/>
      </w:pPr>
      <w:rPr>
        <w:rFonts w:ascii="Times New Roman" w:eastAsia="Times New Roman" w:hAnsi="Times New Roman" w:cs="Times New Roman" w:hint="default"/>
        <w:w w:val="131"/>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nsid w:val="0B770C24"/>
    <w:multiLevelType w:val="hybridMultilevel"/>
    <w:tmpl w:val="DD54925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70595"/>
    <w:multiLevelType w:val="hybridMultilevel"/>
    <w:tmpl w:val="B02E8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496489"/>
    <w:multiLevelType w:val="hybridMultilevel"/>
    <w:tmpl w:val="72DC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3A1DDC"/>
    <w:multiLevelType w:val="hybridMultilevel"/>
    <w:tmpl w:val="662C3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A73594"/>
    <w:multiLevelType w:val="hybridMultilevel"/>
    <w:tmpl w:val="867CA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F42BDA"/>
    <w:multiLevelType w:val="hybridMultilevel"/>
    <w:tmpl w:val="23562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961464"/>
    <w:multiLevelType w:val="hybridMultilevel"/>
    <w:tmpl w:val="35F8F216"/>
    <w:lvl w:ilvl="0" w:tplc="00A0486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nsid w:val="1BB47E13"/>
    <w:multiLevelType w:val="hybridMultilevel"/>
    <w:tmpl w:val="C5968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EF0BF5"/>
    <w:multiLevelType w:val="hybridMultilevel"/>
    <w:tmpl w:val="C0447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4E180B"/>
    <w:multiLevelType w:val="hybridMultilevel"/>
    <w:tmpl w:val="0C8E1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1FF62B0"/>
    <w:multiLevelType w:val="hybridMultilevel"/>
    <w:tmpl w:val="66786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4144890"/>
    <w:multiLevelType w:val="hybridMultilevel"/>
    <w:tmpl w:val="FABA7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5F5662"/>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nsid w:val="28591A88"/>
    <w:multiLevelType w:val="hybridMultilevel"/>
    <w:tmpl w:val="004E0E5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6C48FB"/>
    <w:multiLevelType w:val="hybridMultilevel"/>
    <w:tmpl w:val="0846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9960E96"/>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2B650768"/>
    <w:multiLevelType w:val="hybridMultilevel"/>
    <w:tmpl w:val="9614F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C8F173A"/>
    <w:multiLevelType w:val="hybridMultilevel"/>
    <w:tmpl w:val="78829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CC124F2"/>
    <w:multiLevelType w:val="hybridMultilevel"/>
    <w:tmpl w:val="93C44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746AA9"/>
    <w:multiLevelType w:val="hybridMultilevel"/>
    <w:tmpl w:val="A9104D24"/>
    <w:lvl w:ilvl="0" w:tplc="C7E4052C">
      <w:start w:val="1"/>
      <w:numFmt w:val="bullet"/>
      <w:pStyle w:val="BulletedLis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E11073C"/>
    <w:multiLevelType w:val="hybridMultilevel"/>
    <w:tmpl w:val="5AFE2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1C44CE"/>
    <w:multiLevelType w:val="hybridMultilevel"/>
    <w:tmpl w:val="903E3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1D7788"/>
    <w:multiLevelType w:val="hybridMultilevel"/>
    <w:tmpl w:val="F3349C0E"/>
    <w:lvl w:ilvl="0" w:tplc="54441E54">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nsid w:val="3F126102"/>
    <w:multiLevelType w:val="hybridMultilevel"/>
    <w:tmpl w:val="9064EC4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6D00AD"/>
    <w:multiLevelType w:val="hybridMultilevel"/>
    <w:tmpl w:val="2D5A6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1261274"/>
    <w:multiLevelType w:val="hybridMultilevel"/>
    <w:tmpl w:val="3A7C3B3C"/>
    <w:lvl w:ilvl="0" w:tplc="00A04862">
      <w:start w:val="1"/>
      <w:numFmt w:val="decimal"/>
      <w:lvlText w:val="%1."/>
      <w:lvlJc w:val="left"/>
      <w:pPr>
        <w:ind w:left="360" w:hanging="360"/>
      </w:pPr>
      <w:rPr>
        <w:rFonts w:hint="default"/>
      </w:rPr>
    </w:lvl>
    <w:lvl w:ilvl="1" w:tplc="04090019" w:tentative="1">
      <w:start w:val="1"/>
      <w:numFmt w:val="lowerLetter"/>
      <w:lvlText w:val="%2."/>
      <w:lvlJc w:val="left"/>
      <w:pPr>
        <w:ind w:left="600" w:hanging="360"/>
      </w:pPr>
    </w:lvl>
    <w:lvl w:ilvl="2" w:tplc="0409001B" w:tentative="1">
      <w:start w:val="1"/>
      <w:numFmt w:val="lowerRoman"/>
      <w:lvlText w:val="%3."/>
      <w:lvlJc w:val="right"/>
      <w:pPr>
        <w:ind w:left="1320" w:hanging="180"/>
      </w:pPr>
    </w:lvl>
    <w:lvl w:ilvl="3" w:tplc="0409000F" w:tentative="1">
      <w:start w:val="1"/>
      <w:numFmt w:val="decimal"/>
      <w:lvlText w:val="%4."/>
      <w:lvlJc w:val="left"/>
      <w:pPr>
        <w:ind w:left="2040" w:hanging="360"/>
      </w:pPr>
    </w:lvl>
    <w:lvl w:ilvl="4" w:tplc="04090019" w:tentative="1">
      <w:start w:val="1"/>
      <w:numFmt w:val="lowerLetter"/>
      <w:lvlText w:val="%5."/>
      <w:lvlJc w:val="left"/>
      <w:pPr>
        <w:ind w:left="2760" w:hanging="360"/>
      </w:pPr>
    </w:lvl>
    <w:lvl w:ilvl="5" w:tplc="0409001B" w:tentative="1">
      <w:start w:val="1"/>
      <w:numFmt w:val="lowerRoman"/>
      <w:lvlText w:val="%6."/>
      <w:lvlJc w:val="right"/>
      <w:pPr>
        <w:ind w:left="3480" w:hanging="180"/>
      </w:pPr>
    </w:lvl>
    <w:lvl w:ilvl="6" w:tplc="0409000F" w:tentative="1">
      <w:start w:val="1"/>
      <w:numFmt w:val="decimal"/>
      <w:lvlText w:val="%7."/>
      <w:lvlJc w:val="left"/>
      <w:pPr>
        <w:ind w:left="4200" w:hanging="360"/>
      </w:pPr>
    </w:lvl>
    <w:lvl w:ilvl="7" w:tplc="04090019" w:tentative="1">
      <w:start w:val="1"/>
      <w:numFmt w:val="lowerLetter"/>
      <w:lvlText w:val="%8."/>
      <w:lvlJc w:val="left"/>
      <w:pPr>
        <w:ind w:left="4920" w:hanging="360"/>
      </w:pPr>
    </w:lvl>
    <w:lvl w:ilvl="8" w:tplc="0409001B" w:tentative="1">
      <w:start w:val="1"/>
      <w:numFmt w:val="lowerRoman"/>
      <w:lvlText w:val="%9."/>
      <w:lvlJc w:val="right"/>
      <w:pPr>
        <w:ind w:left="5640" w:hanging="180"/>
      </w:pPr>
    </w:lvl>
  </w:abstractNum>
  <w:abstractNum w:abstractNumId="33">
    <w:nsid w:val="43530D41"/>
    <w:multiLevelType w:val="hybridMultilevel"/>
    <w:tmpl w:val="F9BC429E"/>
    <w:lvl w:ilvl="0" w:tplc="146CF71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4">
    <w:nsid w:val="46F15D45"/>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nsid w:val="47A55545"/>
    <w:multiLevelType w:val="hybridMultilevel"/>
    <w:tmpl w:val="1390DBDC"/>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6">
    <w:nsid w:val="4A986B72"/>
    <w:multiLevelType w:val="hybridMultilevel"/>
    <w:tmpl w:val="21ECC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5772A4"/>
    <w:multiLevelType w:val="hybridMultilevel"/>
    <w:tmpl w:val="58925456"/>
    <w:lvl w:ilvl="0" w:tplc="20E0975E">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8">
    <w:nsid w:val="4D9925A7"/>
    <w:multiLevelType w:val="hybridMultilevel"/>
    <w:tmpl w:val="6676491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9">
    <w:nsid w:val="4DC263E2"/>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nsid w:val="577A298B"/>
    <w:multiLevelType w:val="hybridMultilevel"/>
    <w:tmpl w:val="0AD61704"/>
    <w:lvl w:ilvl="0" w:tplc="04090001">
      <w:start w:val="1"/>
      <w:numFmt w:val="bullet"/>
      <w:lvlText w:val=""/>
      <w:lvlJc w:val="left"/>
      <w:pPr>
        <w:ind w:left="1473" w:hanging="360"/>
      </w:pPr>
      <w:rPr>
        <w:rFonts w:ascii="Symbol" w:hAnsi="Symbol"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41">
    <w:nsid w:val="5BB33E85"/>
    <w:multiLevelType w:val="hybridMultilevel"/>
    <w:tmpl w:val="579EC6A8"/>
    <w:lvl w:ilvl="0" w:tplc="A176B81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2">
    <w:nsid w:val="5E04143D"/>
    <w:multiLevelType w:val="hybridMultilevel"/>
    <w:tmpl w:val="3410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3B6D9E"/>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65400364"/>
    <w:multiLevelType w:val="hybridMultilevel"/>
    <w:tmpl w:val="34B42D0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nsid w:val="69D14BAE"/>
    <w:multiLevelType w:val="hybridMultilevel"/>
    <w:tmpl w:val="3CAA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3965F9"/>
    <w:multiLevelType w:val="hybridMultilevel"/>
    <w:tmpl w:val="8696B158"/>
    <w:lvl w:ilvl="0" w:tplc="B9AC78B8">
      <w:start w:val="1"/>
      <w:numFmt w:val="decimal"/>
      <w:lvlText w:val="%1."/>
      <w:lvlJc w:val="left"/>
      <w:pPr>
        <w:ind w:left="810" w:hanging="360"/>
      </w:pPr>
      <w:rPr>
        <w:rFonts w:eastAsia="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7">
    <w:nsid w:val="7D7D7069"/>
    <w:multiLevelType w:val="hybridMultilevel"/>
    <w:tmpl w:val="63F07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DAB4C9A"/>
    <w:multiLevelType w:val="hybridMultilevel"/>
    <w:tmpl w:val="E03AA850"/>
    <w:lvl w:ilvl="0" w:tplc="C7E4052C">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611395"/>
    <w:multiLevelType w:val="hybridMultilevel"/>
    <w:tmpl w:val="BE240E6A"/>
    <w:lvl w:ilvl="0" w:tplc="C7E4052C">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8"/>
  </w:num>
  <w:num w:numId="3">
    <w:abstractNumId w:val="26"/>
  </w:num>
  <w:num w:numId="4">
    <w:abstractNumId w:val="18"/>
  </w:num>
  <w:num w:numId="5">
    <w:abstractNumId w:val="27"/>
  </w:num>
  <w:num w:numId="6">
    <w:abstractNumId w:val="20"/>
  </w:num>
  <w:num w:numId="7">
    <w:abstractNumId w:val="28"/>
  </w:num>
  <w:num w:numId="8">
    <w:abstractNumId w:val="15"/>
  </w:num>
  <w:num w:numId="9">
    <w:abstractNumId w:val="45"/>
  </w:num>
  <w:num w:numId="10">
    <w:abstractNumId w:val="21"/>
  </w:num>
  <w:num w:numId="11">
    <w:abstractNumId w:val="25"/>
  </w:num>
  <w:num w:numId="12">
    <w:abstractNumId w:val="14"/>
  </w:num>
  <w:num w:numId="13">
    <w:abstractNumId w:val="16"/>
  </w:num>
  <w:num w:numId="14">
    <w:abstractNumId w:val="47"/>
  </w:num>
  <w:num w:numId="15">
    <w:abstractNumId w:val="31"/>
  </w:num>
  <w:num w:numId="16">
    <w:abstractNumId w:val="40"/>
  </w:num>
  <w:num w:numId="17">
    <w:abstractNumId w:val="12"/>
  </w:num>
  <w:num w:numId="18">
    <w:abstractNumId w:val="23"/>
  </w:num>
  <w:num w:numId="19">
    <w:abstractNumId w:val="10"/>
  </w:num>
  <w:num w:numId="20">
    <w:abstractNumId w:val="24"/>
  </w:num>
  <w:num w:numId="21">
    <w:abstractNumId w:val="17"/>
  </w:num>
  <w:num w:numId="22">
    <w:abstractNumId w:val="48"/>
  </w:num>
  <w:num w:numId="23">
    <w:abstractNumId w:val="49"/>
  </w:num>
  <w:num w:numId="24">
    <w:abstractNumId w:val="30"/>
  </w:num>
  <w:num w:numId="25">
    <w:abstractNumId w:val="7"/>
  </w:num>
  <w:num w:numId="26">
    <w:abstractNumId w:val="3"/>
  </w:num>
  <w:num w:numId="27">
    <w:abstractNumId w:val="13"/>
  </w:num>
  <w:num w:numId="28">
    <w:abstractNumId w:val="32"/>
  </w:num>
  <w:num w:numId="29">
    <w:abstractNumId w:val="6"/>
  </w:num>
  <w:num w:numId="30">
    <w:abstractNumId w:val="5"/>
  </w:num>
  <w:num w:numId="31">
    <w:abstractNumId w:val="35"/>
  </w:num>
  <w:num w:numId="32">
    <w:abstractNumId w:val="29"/>
  </w:num>
  <w:num w:numId="33">
    <w:abstractNumId w:val="37"/>
  </w:num>
  <w:num w:numId="34">
    <w:abstractNumId w:val="2"/>
  </w:num>
  <w:num w:numId="35">
    <w:abstractNumId w:val="44"/>
  </w:num>
  <w:num w:numId="36">
    <w:abstractNumId w:val="33"/>
  </w:num>
  <w:num w:numId="37">
    <w:abstractNumId w:val="41"/>
  </w:num>
  <w:num w:numId="38">
    <w:abstractNumId w:val="38"/>
  </w:num>
  <w:num w:numId="39">
    <w:abstractNumId w:val="4"/>
  </w:num>
  <w:num w:numId="40">
    <w:abstractNumId w:val="9"/>
  </w:num>
  <w:num w:numId="41">
    <w:abstractNumId w:val="11"/>
  </w:num>
  <w:num w:numId="42">
    <w:abstractNumId w:val="1"/>
  </w:num>
  <w:num w:numId="43">
    <w:abstractNumId w:val="22"/>
  </w:num>
  <w:num w:numId="44">
    <w:abstractNumId w:val="39"/>
  </w:num>
  <w:num w:numId="45">
    <w:abstractNumId w:val="19"/>
  </w:num>
  <w:num w:numId="46">
    <w:abstractNumId w:val="0"/>
  </w:num>
  <w:num w:numId="47">
    <w:abstractNumId w:val="34"/>
  </w:num>
  <w:num w:numId="48">
    <w:abstractNumId w:val="46"/>
  </w:num>
  <w:num w:numId="49">
    <w:abstractNumId w:val="43"/>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revisionView w:markup="0"/>
  <w:trackRevisions/>
  <w:defaultTabStop w:val="720"/>
  <w:drawingGridHorizontalSpacing w:val="10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915"/>
    <w:rsid w:val="00006D9A"/>
    <w:rsid w:val="00007A06"/>
    <w:rsid w:val="00010F9F"/>
    <w:rsid w:val="0001220A"/>
    <w:rsid w:val="0001614D"/>
    <w:rsid w:val="000245C7"/>
    <w:rsid w:val="00027AB3"/>
    <w:rsid w:val="0004705C"/>
    <w:rsid w:val="0004771B"/>
    <w:rsid w:val="00050A5C"/>
    <w:rsid w:val="00055AFF"/>
    <w:rsid w:val="000645D2"/>
    <w:rsid w:val="00066A30"/>
    <w:rsid w:val="0009011A"/>
    <w:rsid w:val="000927B7"/>
    <w:rsid w:val="00097E70"/>
    <w:rsid w:val="000A07E8"/>
    <w:rsid w:val="000A2A3A"/>
    <w:rsid w:val="000A2AB2"/>
    <w:rsid w:val="000A624F"/>
    <w:rsid w:val="000A7915"/>
    <w:rsid w:val="000C16BA"/>
    <w:rsid w:val="000D0C02"/>
    <w:rsid w:val="000D5032"/>
    <w:rsid w:val="000E06E6"/>
    <w:rsid w:val="000E4099"/>
    <w:rsid w:val="000E40D6"/>
    <w:rsid w:val="000F07BE"/>
    <w:rsid w:val="000F3825"/>
    <w:rsid w:val="000F7977"/>
    <w:rsid w:val="0010677E"/>
    <w:rsid w:val="00112B9A"/>
    <w:rsid w:val="00114B30"/>
    <w:rsid w:val="00116343"/>
    <w:rsid w:val="00116613"/>
    <w:rsid w:val="0012562E"/>
    <w:rsid w:val="00130617"/>
    <w:rsid w:val="0013215F"/>
    <w:rsid w:val="00135461"/>
    <w:rsid w:val="00136FD3"/>
    <w:rsid w:val="001502C1"/>
    <w:rsid w:val="00151A1C"/>
    <w:rsid w:val="00163591"/>
    <w:rsid w:val="00167CC3"/>
    <w:rsid w:val="00172A1D"/>
    <w:rsid w:val="00176B34"/>
    <w:rsid w:val="00185048"/>
    <w:rsid w:val="00186B66"/>
    <w:rsid w:val="00195392"/>
    <w:rsid w:val="00197888"/>
    <w:rsid w:val="001A0AB6"/>
    <w:rsid w:val="001A1364"/>
    <w:rsid w:val="001B2D0E"/>
    <w:rsid w:val="001C68CB"/>
    <w:rsid w:val="001C6EB4"/>
    <w:rsid w:val="001D19B2"/>
    <w:rsid w:val="001D2F4E"/>
    <w:rsid w:val="001E45AE"/>
    <w:rsid w:val="001E5300"/>
    <w:rsid w:val="001F374E"/>
    <w:rsid w:val="001F48C4"/>
    <w:rsid w:val="001F544B"/>
    <w:rsid w:val="00201AA2"/>
    <w:rsid w:val="00203A36"/>
    <w:rsid w:val="00211D91"/>
    <w:rsid w:val="00221D0F"/>
    <w:rsid w:val="00221DCE"/>
    <w:rsid w:val="00222C63"/>
    <w:rsid w:val="00226146"/>
    <w:rsid w:val="002316EC"/>
    <w:rsid w:val="00231868"/>
    <w:rsid w:val="002509C3"/>
    <w:rsid w:val="0026261A"/>
    <w:rsid w:val="00271716"/>
    <w:rsid w:val="00275640"/>
    <w:rsid w:val="0027793C"/>
    <w:rsid w:val="00292DD2"/>
    <w:rsid w:val="00294F35"/>
    <w:rsid w:val="002B09D6"/>
    <w:rsid w:val="002B21B2"/>
    <w:rsid w:val="002B2A71"/>
    <w:rsid w:val="002B4B6E"/>
    <w:rsid w:val="002B662A"/>
    <w:rsid w:val="002B763F"/>
    <w:rsid w:val="002C17D4"/>
    <w:rsid w:val="002D364E"/>
    <w:rsid w:val="002D3695"/>
    <w:rsid w:val="002D4CA5"/>
    <w:rsid w:val="002E60D7"/>
    <w:rsid w:val="0030021B"/>
    <w:rsid w:val="00311531"/>
    <w:rsid w:val="00313AC1"/>
    <w:rsid w:val="003214DB"/>
    <w:rsid w:val="00330C1F"/>
    <w:rsid w:val="0033741D"/>
    <w:rsid w:val="0035426A"/>
    <w:rsid w:val="0035770F"/>
    <w:rsid w:val="0036232B"/>
    <w:rsid w:val="003633BB"/>
    <w:rsid w:val="00366DA1"/>
    <w:rsid w:val="00370A47"/>
    <w:rsid w:val="00371616"/>
    <w:rsid w:val="00375B08"/>
    <w:rsid w:val="00377E7A"/>
    <w:rsid w:val="0038516D"/>
    <w:rsid w:val="00385F78"/>
    <w:rsid w:val="00386437"/>
    <w:rsid w:val="003A20A5"/>
    <w:rsid w:val="003A4074"/>
    <w:rsid w:val="003B6B13"/>
    <w:rsid w:val="003C0712"/>
    <w:rsid w:val="003D0D38"/>
    <w:rsid w:val="003D6756"/>
    <w:rsid w:val="003E5ADA"/>
    <w:rsid w:val="003F4BA2"/>
    <w:rsid w:val="003F64ED"/>
    <w:rsid w:val="003F7E88"/>
    <w:rsid w:val="0040147E"/>
    <w:rsid w:val="00411D30"/>
    <w:rsid w:val="00413916"/>
    <w:rsid w:val="00414C24"/>
    <w:rsid w:val="00415DA7"/>
    <w:rsid w:val="00422BAB"/>
    <w:rsid w:val="0042344A"/>
    <w:rsid w:val="004310EB"/>
    <w:rsid w:val="00435E3A"/>
    <w:rsid w:val="00437337"/>
    <w:rsid w:val="004404CC"/>
    <w:rsid w:val="00460422"/>
    <w:rsid w:val="00462049"/>
    <w:rsid w:val="00463BE5"/>
    <w:rsid w:val="004658C7"/>
    <w:rsid w:val="00473E47"/>
    <w:rsid w:val="00482AA8"/>
    <w:rsid w:val="00483833"/>
    <w:rsid w:val="0048764E"/>
    <w:rsid w:val="00490199"/>
    <w:rsid w:val="00497E3F"/>
    <w:rsid w:val="004A183F"/>
    <w:rsid w:val="004C0746"/>
    <w:rsid w:val="004C6C4F"/>
    <w:rsid w:val="004F153D"/>
    <w:rsid w:val="004F503E"/>
    <w:rsid w:val="004F6713"/>
    <w:rsid w:val="004F7975"/>
    <w:rsid w:val="005007AD"/>
    <w:rsid w:val="00502667"/>
    <w:rsid w:val="005055C2"/>
    <w:rsid w:val="00512A07"/>
    <w:rsid w:val="00515282"/>
    <w:rsid w:val="00532499"/>
    <w:rsid w:val="00536EDA"/>
    <w:rsid w:val="00537742"/>
    <w:rsid w:val="005420AB"/>
    <w:rsid w:val="00542AC4"/>
    <w:rsid w:val="005550CA"/>
    <w:rsid w:val="00560FD0"/>
    <w:rsid w:val="00563CB3"/>
    <w:rsid w:val="00573C94"/>
    <w:rsid w:val="005742C1"/>
    <w:rsid w:val="00576CE1"/>
    <w:rsid w:val="0058288F"/>
    <w:rsid w:val="00583C58"/>
    <w:rsid w:val="00586506"/>
    <w:rsid w:val="005867D6"/>
    <w:rsid w:val="005957F1"/>
    <w:rsid w:val="00595D28"/>
    <w:rsid w:val="005A0DBF"/>
    <w:rsid w:val="005A4597"/>
    <w:rsid w:val="005A659F"/>
    <w:rsid w:val="005A7CF4"/>
    <w:rsid w:val="005B4440"/>
    <w:rsid w:val="005B77B8"/>
    <w:rsid w:val="005C0873"/>
    <w:rsid w:val="005C12FF"/>
    <w:rsid w:val="005C1FA9"/>
    <w:rsid w:val="005C350D"/>
    <w:rsid w:val="005D5F30"/>
    <w:rsid w:val="005D66BD"/>
    <w:rsid w:val="005E0BDD"/>
    <w:rsid w:val="005F2F15"/>
    <w:rsid w:val="006149F2"/>
    <w:rsid w:val="0061718A"/>
    <w:rsid w:val="00624664"/>
    <w:rsid w:val="00633D41"/>
    <w:rsid w:val="00634FD7"/>
    <w:rsid w:val="00641609"/>
    <w:rsid w:val="00645FE8"/>
    <w:rsid w:val="006530CA"/>
    <w:rsid w:val="006615C8"/>
    <w:rsid w:val="0066541C"/>
    <w:rsid w:val="00665EFF"/>
    <w:rsid w:val="00667102"/>
    <w:rsid w:val="00672290"/>
    <w:rsid w:val="00672B19"/>
    <w:rsid w:val="00672C48"/>
    <w:rsid w:val="00677C50"/>
    <w:rsid w:val="0068057D"/>
    <w:rsid w:val="00683DB9"/>
    <w:rsid w:val="00686246"/>
    <w:rsid w:val="00691BA3"/>
    <w:rsid w:val="00694212"/>
    <w:rsid w:val="006947BB"/>
    <w:rsid w:val="0069536B"/>
    <w:rsid w:val="006A3F93"/>
    <w:rsid w:val="006B3176"/>
    <w:rsid w:val="006B50FF"/>
    <w:rsid w:val="006B5789"/>
    <w:rsid w:val="006C33D8"/>
    <w:rsid w:val="006D14B4"/>
    <w:rsid w:val="006D21BC"/>
    <w:rsid w:val="006E77B8"/>
    <w:rsid w:val="007031A2"/>
    <w:rsid w:val="00713D58"/>
    <w:rsid w:val="00720E5C"/>
    <w:rsid w:val="00726241"/>
    <w:rsid w:val="00726D56"/>
    <w:rsid w:val="00736AD5"/>
    <w:rsid w:val="00737936"/>
    <w:rsid w:val="00745FDC"/>
    <w:rsid w:val="00752C3A"/>
    <w:rsid w:val="00753C51"/>
    <w:rsid w:val="00765781"/>
    <w:rsid w:val="00766B3C"/>
    <w:rsid w:val="00777FCB"/>
    <w:rsid w:val="0078594F"/>
    <w:rsid w:val="0079635B"/>
    <w:rsid w:val="007A1596"/>
    <w:rsid w:val="007A313B"/>
    <w:rsid w:val="007A52B1"/>
    <w:rsid w:val="007A78D6"/>
    <w:rsid w:val="007B19B2"/>
    <w:rsid w:val="007B6D7B"/>
    <w:rsid w:val="007C00BF"/>
    <w:rsid w:val="007C4539"/>
    <w:rsid w:val="007C5713"/>
    <w:rsid w:val="007D14AD"/>
    <w:rsid w:val="007D2F05"/>
    <w:rsid w:val="007D3CC4"/>
    <w:rsid w:val="007E2588"/>
    <w:rsid w:val="007E657A"/>
    <w:rsid w:val="007F490D"/>
    <w:rsid w:val="007F4EEC"/>
    <w:rsid w:val="00810812"/>
    <w:rsid w:val="00844BF6"/>
    <w:rsid w:val="008456F8"/>
    <w:rsid w:val="00846733"/>
    <w:rsid w:val="00847B9F"/>
    <w:rsid w:val="0086622C"/>
    <w:rsid w:val="008672CF"/>
    <w:rsid w:val="008702F7"/>
    <w:rsid w:val="00876CD7"/>
    <w:rsid w:val="008820F8"/>
    <w:rsid w:val="00887BA3"/>
    <w:rsid w:val="008961AC"/>
    <w:rsid w:val="008A005D"/>
    <w:rsid w:val="008D1796"/>
    <w:rsid w:val="008D5FEE"/>
    <w:rsid w:val="00900020"/>
    <w:rsid w:val="00901E63"/>
    <w:rsid w:val="00906BAB"/>
    <w:rsid w:val="00920126"/>
    <w:rsid w:val="0092118A"/>
    <w:rsid w:val="009212B2"/>
    <w:rsid w:val="009227BC"/>
    <w:rsid w:val="009271AE"/>
    <w:rsid w:val="009271BA"/>
    <w:rsid w:val="00930B50"/>
    <w:rsid w:val="009350E9"/>
    <w:rsid w:val="009406CD"/>
    <w:rsid w:val="00940DCD"/>
    <w:rsid w:val="00951978"/>
    <w:rsid w:val="00953F00"/>
    <w:rsid w:val="00955EBA"/>
    <w:rsid w:val="00973F7F"/>
    <w:rsid w:val="00985FEB"/>
    <w:rsid w:val="00986693"/>
    <w:rsid w:val="009877FA"/>
    <w:rsid w:val="009928AA"/>
    <w:rsid w:val="00994D12"/>
    <w:rsid w:val="009A1CAF"/>
    <w:rsid w:val="009A566B"/>
    <w:rsid w:val="009A72C9"/>
    <w:rsid w:val="009B10E9"/>
    <w:rsid w:val="009D2040"/>
    <w:rsid w:val="009E1F19"/>
    <w:rsid w:val="009E3456"/>
    <w:rsid w:val="00A00417"/>
    <w:rsid w:val="00A004D6"/>
    <w:rsid w:val="00A0502B"/>
    <w:rsid w:val="00A112E2"/>
    <w:rsid w:val="00A21EA8"/>
    <w:rsid w:val="00A25D53"/>
    <w:rsid w:val="00A27A8D"/>
    <w:rsid w:val="00A34599"/>
    <w:rsid w:val="00A5322E"/>
    <w:rsid w:val="00A5487A"/>
    <w:rsid w:val="00A66C1E"/>
    <w:rsid w:val="00A729DF"/>
    <w:rsid w:val="00A83D96"/>
    <w:rsid w:val="00A85827"/>
    <w:rsid w:val="00A87AB7"/>
    <w:rsid w:val="00A87E21"/>
    <w:rsid w:val="00A924E2"/>
    <w:rsid w:val="00A95F6D"/>
    <w:rsid w:val="00AB22A1"/>
    <w:rsid w:val="00AB27C2"/>
    <w:rsid w:val="00AB39A8"/>
    <w:rsid w:val="00AB3F4B"/>
    <w:rsid w:val="00AC33AC"/>
    <w:rsid w:val="00AD0954"/>
    <w:rsid w:val="00AD74BC"/>
    <w:rsid w:val="00AE64FC"/>
    <w:rsid w:val="00AF272B"/>
    <w:rsid w:val="00AF31D1"/>
    <w:rsid w:val="00B0503A"/>
    <w:rsid w:val="00B321F1"/>
    <w:rsid w:val="00B33E63"/>
    <w:rsid w:val="00B34D9E"/>
    <w:rsid w:val="00B3713A"/>
    <w:rsid w:val="00B42AF5"/>
    <w:rsid w:val="00B47C5A"/>
    <w:rsid w:val="00B53938"/>
    <w:rsid w:val="00B56D83"/>
    <w:rsid w:val="00B60BA6"/>
    <w:rsid w:val="00B8117D"/>
    <w:rsid w:val="00B81E51"/>
    <w:rsid w:val="00B843A9"/>
    <w:rsid w:val="00B87910"/>
    <w:rsid w:val="00B934EB"/>
    <w:rsid w:val="00BA0CEE"/>
    <w:rsid w:val="00BA1974"/>
    <w:rsid w:val="00BA287C"/>
    <w:rsid w:val="00BA41B4"/>
    <w:rsid w:val="00BA70C0"/>
    <w:rsid w:val="00BB02CB"/>
    <w:rsid w:val="00BB588F"/>
    <w:rsid w:val="00BB7A86"/>
    <w:rsid w:val="00BC1223"/>
    <w:rsid w:val="00BD2C54"/>
    <w:rsid w:val="00BE2FBC"/>
    <w:rsid w:val="00BE5251"/>
    <w:rsid w:val="00BF3E2C"/>
    <w:rsid w:val="00BF574B"/>
    <w:rsid w:val="00C02CCD"/>
    <w:rsid w:val="00C0559B"/>
    <w:rsid w:val="00C060BD"/>
    <w:rsid w:val="00C20D58"/>
    <w:rsid w:val="00C4292F"/>
    <w:rsid w:val="00C50B8C"/>
    <w:rsid w:val="00C57D59"/>
    <w:rsid w:val="00C67062"/>
    <w:rsid w:val="00C6755E"/>
    <w:rsid w:val="00C722BE"/>
    <w:rsid w:val="00C76FBA"/>
    <w:rsid w:val="00C876C9"/>
    <w:rsid w:val="00C90346"/>
    <w:rsid w:val="00CC63D4"/>
    <w:rsid w:val="00CD2D9C"/>
    <w:rsid w:val="00CD2F97"/>
    <w:rsid w:val="00CE528F"/>
    <w:rsid w:val="00CE7972"/>
    <w:rsid w:val="00CF69E2"/>
    <w:rsid w:val="00D12DA8"/>
    <w:rsid w:val="00D34BAB"/>
    <w:rsid w:val="00D4112F"/>
    <w:rsid w:val="00D42C9B"/>
    <w:rsid w:val="00D51C4B"/>
    <w:rsid w:val="00D52036"/>
    <w:rsid w:val="00D54BA6"/>
    <w:rsid w:val="00D63E24"/>
    <w:rsid w:val="00D642B2"/>
    <w:rsid w:val="00D700B2"/>
    <w:rsid w:val="00D70460"/>
    <w:rsid w:val="00D70BAC"/>
    <w:rsid w:val="00D76F87"/>
    <w:rsid w:val="00D8136C"/>
    <w:rsid w:val="00D8596C"/>
    <w:rsid w:val="00DA1E60"/>
    <w:rsid w:val="00DA26B6"/>
    <w:rsid w:val="00DA4662"/>
    <w:rsid w:val="00DB72A0"/>
    <w:rsid w:val="00DC042B"/>
    <w:rsid w:val="00DC0768"/>
    <w:rsid w:val="00DC24C4"/>
    <w:rsid w:val="00DD3866"/>
    <w:rsid w:val="00DF783E"/>
    <w:rsid w:val="00E02825"/>
    <w:rsid w:val="00E05E37"/>
    <w:rsid w:val="00E16D6C"/>
    <w:rsid w:val="00E21BF2"/>
    <w:rsid w:val="00E3065D"/>
    <w:rsid w:val="00E310BA"/>
    <w:rsid w:val="00E33ED8"/>
    <w:rsid w:val="00E36479"/>
    <w:rsid w:val="00E40E45"/>
    <w:rsid w:val="00E4120B"/>
    <w:rsid w:val="00E41818"/>
    <w:rsid w:val="00E4333E"/>
    <w:rsid w:val="00E4564E"/>
    <w:rsid w:val="00E51DC6"/>
    <w:rsid w:val="00E731ED"/>
    <w:rsid w:val="00E73BD5"/>
    <w:rsid w:val="00E82E85"/>
    <w:rsid w:val="00E84337"/>
    <w:rsid w:val="00E92E11"/>
    <w:rsid w:val="00EA02BF"/>
    <w:rsid w:val="00EA241C"/>
    <w:rsid w:val="00EB0533"/>
    <w:rsid w:val="00EC6B5B"/>
    <w:rsid w:val="00EC711A"/>
    <w:rsid w:val="00ED1153"/>
    <w:rsid w:val="00EE240F"/>
    <w:rsid w:val="00EE65F3"/>
    <w:rsid w:val="00EF6CA4"/>
    <w:rsid w:val="00EF6E84"/>
    <w:rsid w:val="00F1501D"/>
    <w:rsid w:val="00F33B4B"/>
    <w:rsid w:val="00F35170"/>
    <w:rsid w:val="00F40291"/>
    <w:rsid w:val="00F45639"/>
    <w:rsid w:val="00F754B3"/>
    <w:rsid w:val="00F76C92"/>
    <w:rsid w:val="00F802F6"/>
    <w:rsid w:val="00F8614E"/>
    <w:rsid w:val="00F9785A"/>
    <w:rsid w:val="00FA3DE2"/>
    <w:rsid w:val="00FB2D37"/>
    <w:rsid w:val="00FB5286"/>
    <w:rsid w:val="00FC19C5"/>
    <w:rsid w:val="00FD29F7"/>
    <w:rsid w:val="00FF4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33"/>
    <w:rPr>
      <w:rFonts w:ascii="Calibri" w:eastAsia="Times New Roman" w:hAnsi="Calibri"/>
      <w:sz w:val="24"/>
      <w:szCs w:val="24"/>
    </w:rPr>
  </w:style>
  <w:style w:type="paragraph" w:styleId="Heading1">
    <w:name w:val="heading 1"/>
    <w:basedOn w:val="Normal"/>
    <w:next w:val="Normal"/>
    <w:link w:val="Heading1Char"/>
    <w:uiPriority w:val="9"/>
    <w:qFormat/>
    <w:rsid w:val="0048383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777FCB"/>
    <w:pPr>
      <w:keepNext/>
      <w:spacing w:before="240" w:after="60"/>
      <w:outlineLvl w:val="1"/>
    </w:pPr>
    <w:rPr>
      <w:rFonts w:eastAsia="Calibri"/>
      <w:b/>
      <w:bCs/>
      <w:iCs/>
      <w:sz w:val="28"/>
      <w:szCs w:val="28"/>
    </w:rPr>
  </w:style>
  <w:style w:type="paragraph" w:styleId="Heading3">
    <w:name w:val="heading 3"/>
    <w:basedOn w:val="Normal"/>
    <w:next w:val="Normal"/>
    <w:link w:val="Heading3Char"/>
    <w:uiPriority w:val="9"/>
    <w:unhideWhenUsed/>
    <w:qFormat/>
    <w:rsid w:val="009E1F19"/>
    <w:pPr>
      <w:keepNext/>
      <w:spacing w:after="60"/>
      <w:outlineLvl w:val="2"/>
    </w:pPr>
    <w:rPr>
      <w:rFonts w:eastAsia="Calibri"/>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
    <w:rsid w:val="005C12FF"/>
    <w:pPr>
      <w:autoSpaceDE w:val="0"/>
      <w:autoSpaceDN w:val="0"/>
      <w:adjustRightInd w:val="0"/>
    </w:pPr>
    <w:rPr>
      <w:color w:val="000000"/>
      <w:sz w:val="24"/>
      <w:szCs w:val="24"/>
    </w:rPr>
  </w:style>
  <w:style w:type="paragraph" w:styleId="Header">
    <w:name w:val="header"/>
    <w:basedOn w:val="Normal"/>
    <w:link w:val="HeaderChar"/>
    <w:uiPriority w:val="99"/>
    <w:unhideWhenUsed/>
    <w:rsid w:val="005C12FF"/>
    <w:pPr>
      <w:tabs>
        <w:tab w:val="center" w:pos="4680"/>
        <w:tab w:val="right" w:pos="9360"/>
      </w:tabs>
    </w:pPr>
  </w:style>
  <w:style w:type="character" w:customStyle="1" w:styleId="HeaderChar">
    <w:name w:val="Header Char"/>
    <w:basedOn w:val="DefaultParagraphFont"/>
    <w:link w:val="Header"/>
    <w:uiPriority w:val="99"/>
    <w:rsid w:val="005C12FF"/>
  </w:style>
  <w:style w:type="paragraph" w:styleId="Footer">
    <w:name w:val="footer"/>
    <w:basedOn w:val="Normal"/>
    <w:link w:val="FooterChar"/>
    <w:uiPriority w:val="99"/>
    <w:unhideWhenUsed/>
    <w:rsid w:val="005C12FF"/>
    <w:pPr>
      <w:tabs>
        <w:tab w:val="center" w:pos="4680"/>
        <w:tab w:val="right" w:pos="9360"/>
      </w:tabs>
    </w:pPr>
  </w:style>
  <w:style w:type="character" w:customStyle="1" w:styleId="FooterChar">
    <w:name w:val="Footer Char"/>
    <w:basedOn w:val="DefaultParagraphFont"/>
    <w:link w:val="Footer"/>
    <w:uiPriority w:val="99"/>
    <w:rsid w:val="005C12FF"/>
  </w:style>
  <w:style w:type="character" w:styleId="Hyperlink">
    <w:name w:val="Hyperlink"/>
    <w:basedOn w:val="DefaultParagraphFont"/>
    <w:uiPriority w:val="99"/>
    <w:unhideWhenUsed/>
    <w:rsid w:val="002D4CA5"/>
    <w:rPr>
      <w:color w:val="0000FF"/>
      <w:u w:val="single"/>
    </w:rPr>
  </w:style>
  <w:style w:type="character" w:styleId="FollowedHyperlink">
    <w:name w:val="FollowedHyperlink"/>
    <w:basedOn w:val="DefaultParagraphFont"/>
    <w:uiPriority w:val="99"/>
    <w:semiHidden/>
    <w:unhideWhenUsed/>
    <w:rsid w:val="002D4CA5"/>
    <w:rPr>
      <w:color w:val="800080"/>
      <w:u w:val="single"/>
    </w:rPr>
  </w:style>
  <w:style w:type="character" w:customStyle="1" w:styleId="Heading1Char">
    <w:name w:val="Heading 1 Char"/>
    <w:basedOn w:val="DefaultParagraphFont"/>
    <w:link w:val="Heading1"/>
    <w:uiPriority w:val="9"/>
    <w:rsid w:val="00483833"/>
    <w:rPr>
      <w:rFonts w:ascii="Calibri" w:eastAsia="Times New Roman" w:hAnsi="Calibri"/>
      <w:b/>
      <w:bCs/>
      <w:kern w:val="32"/>
      <w:sz w:val="32"/>
      <w:szCs w:val="32"/>
    </w:rPr>
  </w:style>
  <w:style w:type="character" w:customStyle="1" w:styleId="Heading2Char">
    <w:name w:val="Heading 2 Char"/>
    <w:basedOn w:val="DefaultParagraphFont"/>
    <w:link w:val="Heading2"/>
    <w:uiPriority w:val="9"/>
    <w:rsid w:val="00777FCB"/>
    <w:rPr>
      <w:rFonts w:ascii="Calibri" w:hAnsi="Calibri"/>
      <w:b/>
      <w:bCs/>
      <w:iCs/>
      <w:sz w:val="28"/>
      <w:szCs w:val="28"/>
    </w:rPr>
  </w:style>
  <w:style w:type="character" w:customStyle="1" w:styleId="Heading3Char">
    <w:name w:val="Heading 3 Char"/>
    <w:basedOn w:val="DefaultParagraphFont"/>
    <w:link w:val="Heading3"/>
    <w:uiPriority w:val="9"/>
    <w:rsid w:val="009E1F19"/>
    <w:rPr>
      <w:rFonts w:ascii="Calibri" w:hAnsi="Calibri"/>
      <w:bCs/>
      <w:i/>
      <w:sz w:val="26"/>
      <w:szCs w:val="26"/>
    </w:rPr>
  </w:style>
  <w:style w:type="character" w:styleId="CommentReference">
    <w:name w:val="annotation reference"/>
    <w:basedOn w:val="DefaultParagraphFont"/>
    <w:uiPriority w:val="99"/>
    <w:semiHidden/>
    <w:unhideWhenUsed/>
    <w:rsid w:val="0066541C"/>
    <w:rPr>
      <w:sz w:val="16"/>
      <w:szCs w:val="16"/>
    </w:rPr>
  </w:style>
  <w:style w:type="paragraph" w:styleId="CommentText">
    <w:name w:val="annotation text"/>
    <w:basedOn w:val="Normal"/>
    <w:link w:val="CommentTextChar"/>
    <w:uiPriority w:val="99"/>
    <w:unhideWhenUsed/>
    <w:rsid w:val="0066541C"/>
    <w:rPr>
      <w:sz w:val="20"/>
      <w:szCs w:val="20"/>
    </w:rPr>
  </w:style>
  <w:style w:type="character" w:customStyle="1" w:styleId="CommentTextChar">
    <w:name w:val="Comment Text Char"/>
    <w:basedOn w:val="DefaultParagraphFont"/>
    <w:link w:val="CommentText"/>
    <w:uiPriority w:val="99"/>
    <w:rsid w:val="0066541C"/>
    <w:rPr>
      <w:rFonts w:ascii="Calibri" w:eastAsia="Times New Roman" w:hAnsi="Calibri"/>
    </w:rPr>
  </w:style>
  <w:style w:type="paragraph" w:styleId="CommentSubject">
    <w:name w:val="annotation subject"/>
    <w:basedOn w:val="CommentText"/>
    <w:next w:val="CommentText"/>
    <w:link w:val="CommentSubjectChar"/>
    <w:uiPriority w:val="99"/>
    <w:semiHidden/>
    <w:unhideWhenUsed/>
    <w:rsid w:val="0066541C"/>
    <w:rPr>
      <w:b/>
      <w:bCs/>
    </w:rPr>
  </w:style>
  <w:style w:type="character" w:customStyle="1" w:styleId="CommentSubjectChar">
    <w:name w:val="Comment Subject Char"/>
    <w:basedOn w:val="CommentTextChar"/>
    <w:link w:val="CommentSubject"/>
    <w:uiPriority w:val="99"/>
    <w:semiHidden/>
    <w:rsid w:val="0066541C"/>
    <w:rPr>
      <w:rFonts w:ascii="Calibri" w:eastAsia="Times New Roman" w:hAnsi="Calibri"/>
      <w:b/>
      <w:bCs/>
    </w:rPr>
  </w:style>
  <w:style w:type="paragraph" w:styleId="Revision">
    <w:name w:val="Revision"/>
    <w:hidden/>
    <w:uiPriority w:val="99"/>
    <w:semiHidden/>
    <w:rsid w:val="0066541C"/>
    <w:rPr>
      <w:rFonts w:ascii="Calibri" w:eastAsia="Times New Roman" w:hAnsi="Calibri"/>
      <w:sz w:val="24"/>
      <w:szCs w:val="24"/>
    </w:rPr>
  </w:style>
  <w:style w:type="paragraph" w:styleId="BalloonText">
    <w:name w:val="Balloon Text"/>
    <w:basedOn w:val="Normal"/>
    <w:link w:val="BalloonTextChar"/>
    <w:uiPriority w:val="99"/>
    <w:semiHidden/>
    <w:unhideWhenUsed/>
    <w:rsid w:val="0066541C"/>
    <w:rPr>
      <w:rFonts w:ascii="Tahoma" w:hAnsi="Tahoma" w:cs="Tahoma"/>
      <w:sz w:val="16"/>
      <w:szCs w:val="16"/>
    </w:rPr>
  </w:style>
  <w:style w:type="character" w:customStyle="1" w:styleId="BalloonTextChar">
    <w:name w:val="Balloon Text Char"/>
    <w:basedOn w:val="DefaultParagraphFont"/>
    <w:link w:val="BalloonText"/>
    <w:uiPriority w:val="99"/>
    <w:semiHidden/>
    <w:rsid w:val="0066541C"/>
    <w:rPr>
      <w:rFonts w:ascii="Tahoma" w:eastAsia="Times New Roman" w:hAnsi="Tahoma" w:cs="Tahoma"/>
      <w:sz w:val="16"/>
      <w:szCs w:val="16"/>
    </w:rPr>
  </w:style>
  <w:style w:type="paragraph" w:styleId="Title">
    <w:name w:val="Title"/>
    <w:basedOn w:val="Default"/>
    <w:next w:val="Normal"/>
    <w:link w:val="TitleChar"/>
    <w:uiPriority w:val="10"/>
    <w:qFormat/>
    <w:rsid w:val="00176B34"/>
    <w:rPr>
      <w:rFonts w:ascii="Calibri" w:hAnsi="Calibri"/>
      <w:b/>
      <w:bCs/>
      <w:sz w:val="36"/>
      <w:szCs w:val="36"/>
    </w:rPr>
  </w:style>
  <w:style w:type="character" w:customStyle="1" w:styleId="TitleChar">
    <w:name w:val="Title Char"/>
    <w:basedOn w:val="DefaultParagraphFont"/>
    <w:link w:val="Title"/>
    <w:uiPriority w:val="10"/>
    <w:rsid w:val="00176B34"/>
    <w:rPr>
      <w:rFonts w:ascii="Calibri" w:hAnsi="Calibri"/>
      <w:b/>
      <w:bCs/>
      <w:color w:val="000000"/>
      <w:sz w:val="36"/>
      <w:szCs w:val="36"/>
    </w:rPr>
  </w:style>
  <w:style w:type="paragraph" w:customStyle="1" w:styleId="BulletedList">
    <w:name w:val="Bulleted List"/>
    <w:basedOn w:val="Default"/>
    <w:link w:val="BulletedListChar"/>
    <w:qFormat/>
    <w:rsid w:val="0079635B"/>
    <w:pPr>
      <w:numPr>
        <w:numId w:val="3"/>
      </w:numPr>
    </w:pPr>
    <w:rPr>
      <w:rFonts w:ascii="Calibri" w:hAnsi="Calibri"/>
    </w:rPr>
  </w:style>
  <w:style w:type="character" w:customStyle="1" w:styleId="DefaultChar">
    <w:name w:val="Default Char"/>
    <w:basedOn w:val="DefaultParagraphFont"/>
    <w:link w:val="Default"/>
    <w:rsid w:val="0079635B"/>
    <w:rPr>
      <w:color w:val="000000"/>
      <w:sz w:val="24"/>
      <w:szCs w:val="24"/>
      <w:lang w:val="en-US" w:eastAsia="en-US" w:bidi="ar-SA"/>
    </w:rPr>
  </w:style>
  <w:style w:type="character" w:customStyle="1" w:styleId="BulletedListChar">
    <w:name w:val="Bulleted List Char"/>
    <w:basedOn w:val="DefaultChar"/>
    <w:link w:val="BulletedList"/>
    <w:rsid w:val="0079635B"/>
    <w:rPr>
      <w:rFonts w:ascii="Calibri" w:hAnsi="Calibri"/>
      <w:color w:val="000000"/>
      <w:sz w:val="24"/>
      <w:szCs w:val="24"/>
      <w:lang w:val="en-US" w:eastAsia="en-US" w:bidi="ar-SA"/>
    </w:rPr>
  </w:style>
  <w:style w:type="character" w:styleId="PlaceholderText">
    <w:name w:val="Placeholder Text"/>
    <w:basedOn w:val="DefaultParagraphFont"/>
    <w:uiPriority w:val="99"/>
    <w:semiHidden/>
    <w:rsid w:val="00691BA3"/>
    <w:rPr>
      <w:color w:val="808080"/>
    </w:rPr>
  </w:style>
  <w:style w:type="character" w:customStyle="1" w:styleId="Style1">
    <w:name w:val="Style1"/>
    <w:basedOn w:val="DefaultParagraphFont"/>
    <w:uiPriority w:val="1"/>
    <w:qFormat/>
    <w:rsid w:val="00691BA3"/>
    <w:rPr>
      <w:rFonts w:asciiTheme="minorHAnsi" w:hAnsiTheme="minorHAnsi"/>
      <w:b/>
      <w:caps w:val="0"/>
      <w:smallCaps/>
      <w:sz w:val="56"/>
    </w:rPr>
  </w:style>
  <w:style w:type="paragraph" w:styleId="ListParagraph">
    <w:name w:val="List Paragraph"/>
    <w:basedOn w:val="Normal"/>
    <w:uiPriority w:val="34"/>
    <w:qFormat/>
    <w:rsid w:val="00186B6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833"/>
    <w:rPr>
      <w:rFonts w:ascii="Calibri" w:eastAsia="Times New Roman" w:hAnsi="Calibri"/>
      <w:sz w:val="24"/>
      <w:szCs w:val="24"/>
    </w:rPr>
  </w:style>
  <w:style w:type="paragraph" w:styleId="Heading1">
    <w:name w:val="heading 1"/>
    <w:basedOn w:val="Normal"/>
    <w:next w:val="Normal"/>
    <w:link w:val="Heading1Char"/>
    <w:uiPriority w:val="9"/>
    <w:qFormat/>
    <w:rsid w:val="0048383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777FCB"/>
    <w:pPr>
      <w:keepNext/>
      <w:spacing w:before="240" w:after="60"/>
      <w:outlineLvl w:val="1"/>
    </w:pPr>
    <w:rPr>
      <w:rFonts w:eastAsia="Calibri"/>
      <w:b/>
      <w:bCs/>
      <w:iCs/>
      <w:sz w:val="28"/>
      <w:szCs w:val="28"/>
    </w:rPr>
  </w:style>
  <w:style w:type="paragraph" w:styleId="Heading3">
    <w:name w:val="heading 3"/>
    <w:basedOn w:val="Normal"/>
    <w:next w:val="Normal"/>
    <w:link w:val="Heading3Char"/>
    <w:uiPriority w:val="9"/>
    <w:unhideWhenUsed/>
    <w:qFormat/>
    <w:rsid w:val="009E1F19"/>
    <w:pPr>
      <w:keepNext/>
      <w:spacing w:after="60"/>
      <w:outlineLvl w:val="2"/>
    </w:pPr>
    <w:rPr>
      <w:rFonts w:eastAsia="Calibri"/>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
    <w:rsid w:val="005C12FF"/>
    <w:pPr>
      <w:autoSpaceDE w:val="0"/>
      <w:autoSpaceDN w:val="0"/>
      <w:adjustRightInd w:val="0"/>
    </w:pPr>
    <w:rPr>
      <w:color w:val="000000"/>
      <w:sz w:val="24"/>
      <w:szCs w:val="24"/>
    </w:rPr>
  </w:style>
  <w:style w:type="paragraph" w:styleId="Header">
    <w:name w:val="header"/>
    <w:basedOn w:val="Normal"/>
    <w:link w:val="HeaderChar"/>
    <w:uiPriority w:val="99"/>
    <w:unhideWhenUsed/>
    <w:rsid w:val="005C12FF"/>
    <w:pPr>
      <w:tabs>
        <w:tab w:val="center" w:pos="4680"/>
        <w:tab w:val="right" w:pos="9360"/>
      </w:tabs>
    </w:pPr>
  </w:style>
  <w:style w:type="character" w:customStyle="1" w:styleId="HeaderChar">
    <w:name w:val="Header Char"/>
    <w:basedOn w:val="DefaultParagraphFont"/>
    <w:link w:val="Header"/>
    <w:uiPriority w:val="99"/>
    <w:rsid w:val="005C12FF"/>
  </w:style>
  <w:style w:type="paragraph" w:styleId="Footer">
    <w:name w:val="footer"/>
    <w:basedOn w:val="Normal"/>
    <w:link w:val="FooterChar"/>
    <w:uiPriority w:val="99"/>
    <w:unhideWhenUsed/>
    <w:rsid w:val="005C12FF"/>
    <w:pPr>
      <w:tabs>
        <w:tab w:val="center" w:pos="4680"/>
        <w:tab w:val="right" w:pos="9360"/>
      </w:tabs>
    </w:pPr>
  </w:style>
  <w:style w:type="character" w:customStyle="1" w:styleId="FooterChar">
    <w:name w:val="Footer Char"/>
    <w:basedOn w:val="DefaultParagraphFont"/>
    <w:link w:val="Footer"/>
    <w:uiPriority w:val="99"/>
    <w:rsid w:val="005C12FF"/>
  </w:style>
  <w:style w:type="character" w:styleId="Hyperlink">
    <w:name w:val="Hyperlink"/>
    <w:basedOn w:val="DefaultParagraphFont"/>
    <w:uiPriority w:val="99"/>
    <w:unhideWhenUsed/>
    <w:rsid w:val="002D4CA5"/>
    <w:rPr>
      <w:color w:val="0000FF"/>
      <w:u w:val="single"/>
    </w:rPr>
  </w:style>
  <w:style w:type="character" w:styleId="FollowedHyperlink">
    <w:name w:val="FollowedHyperlink"/>
    <w:basedOn w:val="DefaultParagraphFont"/>
    <w:uiPriority w:val="99"/>
    <w:semiHidden/>
    <w:unhideWhenUsed/>
    <w:rsid w:val="002D4CA5"/>
    <w:rPr>
      <w:color w:val="800080"/>
      <w:u w:val="single"/>
    </w:rPr>
  </w:style>
  <w:style w:type="character" w:customStyle="1" w:styleId="Heading1Char">
    <w:name w:val="Heading 1 Char"/>
    <w:basedOn w:val="DefaultParagraphFont"/>
    <w:link w:val="Heading1"/>
    <w:uiPriority w:val="9"/>
    <w:rsid w:val="00483833"/>
    <w:rPr>
      <w:rFonts w:ascii="Calibri" w:eastAsia="Times New Roman" w:hAnsi="Calibri"/>
      <w:b/>
      <w:bCs/>
      <w:kern w:val="32"/>
      <w:sz w:val="32"/>
      <w:szCs w:val="32"/>
    </w:rPr>
  </w:style>
  <w:style w:type="character" w:customStyle="1" w:styleId="Heading2Char">
    <w:name w:val="Heading 2 Char"/>
    <w:basedOn w:val="DefaultParagraphFont"/>
    <w:link w:val="Heading2"/>
    <w:uiPriority w:val="9"/>
    <w:rsid w:val="00777FCB"/>
    <w:rPr>
      <w:rFonts w:ascii="Calibri" w:hAnsi="Calibri"/>
      <w:b/>
      <w:bCs/>
      <w:iCs/>
      <w:sz w:val="28"/>
      <w:szCs w:val="28"/>
    </w:rPr>
  </w:style>
  <w:style w:type="character" w:customStyle="1" w:styleId="Heading3Char">
    <w:name w:val="Heading 3 Char"/>
    <w:basedOn w:val="DefaultParagraphFont"/>
    <w:link w:val="Heading3"/>
    <w:uiPriority w:val="9"/>
    <w:rsid w:val="009E1F19"/>
    <w:rPr>
      <w:rFonts w:ascii="Calibri" w:hAnsi="Calibri"/>
      <w:bCs/>
      <w:i/>
      <w:sz w:val="26"/>
      <w:szCs w:val="26"/>
    </w:rPr>
  </w:style>
  <w:style w:type="character" w:styleId="CommentReference">
    <w:name w:val="annotation reference"/>
    <w:basedOn w:val="DefaultParagraphFont"/>
    <w:uiPriority w:val="99"/>
    <w:semiHidden/>
    <w:unhideWhenUsed/>
    <w:rsid w:val="0066541C"/>
    <w:rPr>
      <w:sz w:val="16"/>
      <w:szCs w:val="16"/>
    </w:rPr>
  </w:style>
  <w:style w:type="paragraph" w:styleId="CommentText">
    <w:name w:val="annotation text"/>
    <w:basedOn w:val="Normal"/>
    <w:link w:val="CommentTextChar"/>
    <w:uiPriority w:val="99"/>
    <w:unhideWhenUsed/>
    <w:rsid w:val="0066541C"/>
    <w:rPr>
      <w:sz w:val="20"/>
      <w:szCs w:val="20"/>
    </w:rPr>
  </w:style>
  <w:style w:type="character" w:customStyle="1" w:styleId="CommentTextChar">
    <w:name w:val="Comment Text Char"/>
    <w:basedOn w:val="DefaultParagraphFont"/>
    <w:link w:val="CommentText"/>
    <w:uiPriority w:val="99"/>
    <w:rsid w:val="0066541C"/>
    <w:rPr>
      <w:rFonts w:ascii="Calibri" w:eastAsia="Times New Roman" w:hAnsi="Calibri"/>
    </w:rPr>
  </w:style>
  <w:style w:type="paragraph" w:styleId="CommentSubject">
    <w:name w:val="annotation subject"/>
    <w:basedOn w:val="CommentText"/>
    <w:next w:val="CommentText"/>
    <w:link w:val="CommentSubjectChar"/>
    <w:uiPriority w:val="99"/>
    <w:semiHidden/>
    <w:unhideWhenUsed/>
    <w:rsid w:val="0066541C"/>
    <w:rPr>
      <w:b/>
      <w:bCs/>
    </w:rPr>
  </w:style>
  <w:style w:type="character" w:customStyle="1" w:styleId="CommentSubjectChar">
    <w:name w:val="Comment Subject Char"/>
    <w:basedOn w:val="CommentTextChar"/>
    <w:link w:val="CommentSubject"/>
    <w:uiPriority w:val="99"/>
    <w:semiHidden/>
    <w:rsid w:val="0066541C"/>
    <w:rPr>
      <w:rFonts w:ascii="Calibri" w:eastAsia="Times New Roman" w:hAnsi="Calibri"/>
      <w:b/>
      <w:bCs/>
    </w:rPr>
  </w:style>
  <w:style w:type="paragraph" w:styleId="Revision">
    <w:name w:val="Revision"/>
    <w:hidden/>
    <w:uiPriority w:val="99"/>
    <w:semiHidden/>
    <w:rsid w:val="0066541C"/>
    <w:rPr>
      <w:rFonts w:ascii="Calibri" w:eastAsia="Times New Roman" w:hAnsi="Calibri"/>
      <w:sz w:val="24"/>
      <w:szCs w:val="24"/>
    </w:rPr>
  </w:style>
  <w:style w:type="paragraph" w:styleId="BalloonText">
    <w:name w:val="Balloon Text"/>
    <w:basedOn w:val="Normal"/>
    <w:link w:val="BalloonTextChar"/>
    <w:uiPriority w:val="99"/>
    <w:semiHidden/>
    <w:unhideWhenUsed/>
    <w:rsid w:val="0066541C"/>
    <w:rPr>
      <w:rFonts w:ascii="Tahoma" w:hAnsi="Tahoma" w:cs="Tahoma"/>
      <w:sz w:val="16"/>
      <w:szCs w:val="16"/>
    </w:rPr>
  </w:style>
  <w:style w:type="character" w:customStyle="1" w:styleId="BalloonTextChar">
    <w:name w:val="Balloon Text Char"/>
    <w:basedOn w:val="DefaultParagraphFont"/>
    <w:link w:val="BalloonText"/>
    <w:uiPriority w:val="99"/>
    <w:semiHidden/>
    <w:rsid w:val="0066541C"/>
    <w:rPr>
      <w:rFonts w:ascii="Tahoma" w:eastAsia="Times New Roman" w:hAnsi="Tahoma" w:cs="Tahoma"/>
      <w:sz w:val="16"/>
      <w:szCs w:val="16"/>
    </w:rPr>
  </w:style>
  <w:style w:type="paragraph" w:styleId="Title">
    <w:name w:val="Title"/>
    <w:basedOn w:val="Default"/>
    <w:next w:val="Normal"/>
    <w:link w:val="TitleChar"/>
    <w:uiPriority w:val="10"/>
    <w:qFormat/>
    <w:rsid w:val="00176B34"/>
    <w:rPr>
      <w:rFonts w:ascii="Calibri" w:hAnsi="Calibri"/>
      <w:b/>
      <w:bCs/>
      <w:sz w:val="36"/>
      <w:szCs w:val="36"/>
    </w:rPr>
  </w:style>
  <w:style w:type="character" w:customStyle="1" w:styleId="TitleChar">
    <w:name w:val="Title Char"/>
    <w:basedOn w:val="DefaultParagraphFont"/>
    <w:link w:val="Title"/>
    <w:uiPriority w:val="10"/>
    <w:rsid w:val="00176B34"/>
    <w:rPr>
      <w:rFonts w:ascii="Calibri" w:hAnsi="Calibri"/>
      <w:b/>
      <w:bCs/>
      <w:color w:val="000000"/>
      <w:sz w:val="36"/>
      <w:szCs w:val="36"/>
    </w:rPr>
  </w:style>
  <w:style w:type="paragraph" w:customStyle="1" w:styleId="BulletedList">
    <w:name w:val="Bulleted List"/>
    <w:basedOn w:val="Default"/>
    <w:link w:val="BulletedListChar"/>
    <w:qFormat/>
    <w:rsid w:val="0079635B"/>
    <w:pPr>
      <w:numPr>
        <w:numId w:val="3"/>
      </w:numPr>
    </w:pPr>
    <w:rPr>
      <w:rFonts w:ascii="Calibri" w:hAnsi="Calibri"/>
    </w:rPr>
  </w:style>
  <w:style w:type="character" w:customStyle="1" w:styleId="DefaultChar">
    <w:name w:val="Default Char"/>
    <w:basedOn w:val="DefaultParagraphFont"/>
    <w:link w:val="Default"/>
    <w:rsid w:val="0079635B"/>
    <w:rPr>
      <w:color w:val="000000"/>
      <w:sz w:val="24"/>
      <w:szCs w:val="24"/>
      <w:lang w:val="en-US" w:eastAsia="en-US" w:bidi="ar-SA"/>
    </w:rPr>
  </w:style>
  <w:style w:type="character" w:customStyle="1" w:styleId="BulletedListChar">
    <w:name w:val="Bulleted List Char"/>
    <w:basedOn w:val="DefaultChar"/>
    <w:link w:val="BulletedList"/>
    <w:rsid w:val="0079635B"/>
    <w:rPr>
      <w:rFonts w:ascii="Calibri" w:hAnsi="Calibri"/>
      <w:color w:val="000000"/>
      <w:sz w:val="24"/>
      <w:szCs w:val="24"/>
      <w:lang w:val="en-US" w:eastAsia="en-US" w:bidi="ar-SA"/>
    </w:rPr>
  </w:style>
  <w:style w:type="character" w:styleId="PlaceholderText">
    <w:name w:val="Placeholder Text"/>
    <w:basedOn w:val="DefaultParagraphFont"/>
    <w:uiPriority w:val="99"/>
    <w:semiHidden/>
    <w:rsid w:val="00691BA3"/>
    <w:rPr>
      <w:color w:val="808080"/>
    </w:rPr>
  </w:style>
  <w:style w:type="character" w:customStyle="1" w:styleId="Style1">
    <w:name w:val="Style1"/>
    <w:basedOn w:val="DefaultParagraphFont"/>
    <w:uiPriority w:val="1"/>
    <w:qFormat/>
    <w:rsid w:val="00691BA3"/>
    <w:rPr>
      <w:rFonts w:asciiTheme="minorHAnsi" w:hAnsiTheme="minorHAnsi"/>
      <w:b/>
      <w:caps w:val="0"/>
      <w:smallCaps/>
      <w:sz w:val="56"/>
    </w:rPr>
  </w:style>
  <w:style w:type="paragraph" w:styleId="ListParagraph">
    <w:name w:val="List Paragraph"/>
    <w:basedOn w:val="Normal"/>
    <w:uiPriority w:val="34"/>
    <w:qFormat/>
    <w:rsid w:val="00186B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99118">
      <w:bodyDiv w:val="1"/>
      <w:marLeft w:val="0"/>
      <w:marRight w:val="0"/>
      <w:marTop w:val="0"/>
      <w:marBottom w:val="0"/>
      <w:divBdr>
        <w:top w:val="none" w:sz="0" w:space="0" w:color="auto"/>
        <w:left w:val="none" w:sz="0" w:space="0" w:color="auto"/>
        <w:bottom w:val="none" w:sz="0" w:space="0" w:color="auto"/>
        <w:right w:val="none" w:sz="0" w:space="0" w:color="auto"/>
      </w:divBdr>
      <w:divsChild>
        <w:div w:id="351146996">
          <w:marLeft w:val="240"/>
          <w:marRight w:val="120"/>
          <w:marTop w:val="120"/>
          <w:marBottom w:val="120"/>
          <w:divBdr>
            <w:top w:val="none" w:sz="0" w:space="0" w:color="auto"/>
            <w:left w:val="none" w:sz="0" w:space="0" w:color="auto"/>
            <w:bottom w:val="none" w:sz="0" w:space="0" w:color="auto"/>
            <w:right w:val="none" w:sz="0" w:space="0" w:color="auto"/>
          </w:divBdr>
          <w:divsChild>
            <w:div w:id="18558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669">
      <w:bodyDiv w:val="1"/>
      <w:marLeft w:val="0"/>
      <w:marRight w:val="0"/>
      <w:marTop w:val="0"/>
      <w:marBottom w:val="0"/>
      <w:divBdr>
        <w:top w:val="none" w:sz="0" w:space="0" w:color="auto"/>
        <w:left w:val="none" w:sz="0" w:space="0" w:color="auto"/>
        <w:bottom w:val="none" w:sz="0" w:space="0" w:color="auto"/>
        <w:right w:val="none" w:sz="0" w:space="0" w:color="auto"/>
      </w:divBdr>
    </w:div>
    <w:div w:id="1130393942">
      <w:bodyDiv w:val="1"/>
      <w:marLeft w:val="0"/>
      <w:marRight w:val="0"/>
      <w:marTop w:val="0"/>
      <w:marBottom w:val="0"/>
      <w:divBdr>
        <w:top w:val="none" w:sz="0" w:space="0" w:color="auto"/>
        <w:left w:val="none" w:sz="0" w:space="0" w:color="auto"/>
        <w:bottom w:val="none" w:sz="0" w:space="0" w:color="auto"/>
        <w:right w:val="none" w:sz="0" w:space="0" w:color="auto"/>
      </w:divBdr>
      <w:divsChild>
        <w:div w:id="1907915893">
          <w:marLeft w:val="0"/>
          <w:marRight w:val="0"/>
          <w:marTop w:val="0"/>
          <w:marBottom w:val="0"/>
          <w:divBdr>
            <w:top w:val="none" w:sz="0" w:space="0" w:color="auto"/>
            <w:left w:val="none" w:sz="0" w:space="0" w:color="auto"/>
            <w:bottom w:val="none" w:sz="0" w:space="0" w:color="auto"/>
            <w:right w:val="none" w:sz="0" w:space="0" w:color="auto"/>
          </w:divBdr>
          <w:divsChild>
            <w:div w:id="1630355169">
              <w:marLeft w:val="0"/>
              <w:marRight w:val="0"/>
              <w:marTop w:val="0"/>
              <w:marBottom w:val="0"/>
              <w:divBdr>
                <w:top w:val="none" w:sz="0" w:space="0" w:color="auto"/>
                <w:left w:val="none" w:sz="0" w:space="0" w:color="auto"/>
                <w:bottom w:val="none" w:sz="0" w:space="0" w:color="auto"/>
                <w:right w:val="none" w:sz="0" w:space="0" w:color="auto"/>
              </w:divBdr>
            </w:div>
            <w:div w:id="1737045559">
              <w:marLeft w:val="0"/>
              <w:marRight w:val="0"/>
              <w:marTop w:val="0"/>
              <w:marBottom w:val="0"/>
              <w:divBdr>
                <w:top w:val="none" w:sz="0" w:space="0" w:color="auto"/>
                <w:left w:val="none" w:sz="0" w:space="0" w:color="auto"/>
                <w:bottom w:val="none" w:sz="0" w:space="0" w:color="auto"/>
                <w:right w:val="none" w:sz="0" w:space="0" w:color="auto"/>
              </w:divBdr>
              <w:divsChild>
                <w:div w:id="212010731">
                  <w:marLeft w:val="0"/>
                  <w:marRight w:val="0"/>
                  <w:marTop w:val="0"/>
                  <w:marBottom w:val="0"/>
                  <w:divBdr>
                    <w:top w:val="none" w:sz="0" w:space="0" w:color="auto"/>
                    <w:left w:val="none" w:sz="0" w:space="0" w:color="auto"/>
                    <w:bottom w:val="none" w:sz="0" w:space="0" w:color="auto"/>
                    <w:right w:val="none" w:sz="0" w:space="0" w:color="auto"/>
                  </w:divBdr>
                  <w:divsChild>
                    <w:div w:id="1839805921">
                      <w:marLeft w:val="0"/>
                      <w:marRight w:val="0"/>
                      <w:marTop w:val="0"/>
                      <w:marBottom w:val="0"/>
                      <w:divBdr>
                        <w:top w:val="none" w:sz="0" w:space="0" w:color="auto"/>
                        <w:left w:val="none" w:sz="0" w:space="0" w:color="auto"/>
                        <w:bottom w:val="none" w:sz="0" w:space="0" w:color="auto"/>
                        <w:right w:val="none" w:sz="0" w:space="0" w:color="auto"/>
                      </w:divBdr>
                      <w:divsChild>
                        <w:div w:id="213125881">
                          <w:marLeft w:val="0"/>
                          <w:marRight w:val="0"/>
                          <w:marTop w:val="0"/>
                          <w:marBottom w:val="0"/>
                          <w:divBdr>
                            <w:top w:val="none" w:sz="0" w:space="0" w:color="auto"/>
                            <w:left w:val="none" w:sz="0" w:space="0" w:color="auto"/>
                            <w:bottom w:val="none" w:sz="0" w:space="0" w:color="auto"/>
                            <w:right w:val="none" w:sz="0" w:space="0" w:color="auto"/>
                          </w:divBdr>
                          <w:divsChild>
                            <w:div w:id="1370253373">
                              <w:marLeft w:val="0"/>
                              <w:marRight w:val="0"/>
                              <w:marTop w:val="0"/>
                              <w:marBottom w:val="0"/>
                              <w:divBdr>
                                <w:top w:val="none" w:sz="0" w:space="0" w:color="auto"/>
                                <w:left w:val="none" w:sz="0" w:space="0" w:color="auto"/>
                                <w:bottom w:val="none" w:sz="0" w:space="0" w:color="auto"/>
                                <w:right w:val="none" w:sz="0" w:space="0" w:color="auto"/>
                              </w:divBdr>
                              <w:divsChild>
                                <w:div w:id="1437410918">
                                  <w:marLeft w:val="0"/>
                                  <w:marRight w:val="0"/>
                                  <w:marTop w:val="0"/>
                                  <w:marBottom w:val="0"/>
                                  <w:divBdr>
                                    <w:top w:val="none" w:sz="0" w:space="0" w:color="auto"/>
                                    <w:left w:val="none" w:sz="0" w:space="0" w:color="auto"/>
                                    <w:bottom w:val="none" w:sz="0" w:space="0" w:color="auto"/>
                                    <w:right w:val="none" w:sz="0" w:space="0" w:color="auto"/>
                                  </w:divBdr>
                                </w:div>
                                <w:div w:id="817573111">
                                  <w:marLeft w:val="0"/>
                                  <w:marRight w:val="0"/>
                                  <w:marTop w:val="0"/>
                                  <w:marBottom w:val="0"/>
                                  <w:divBdr>
                                    <w:top w:val="none" w:sz="0" w:space="0" w:color="auto"/>
                                    <w:left w:val="none" w:sz="0" w:space="0" w:color="auto"/>
                                    <w:bottom w:val="none" w:sz="0" w:space="0" w:color="auto"/>
                                    <w:right w:val="none" w:sz="0" w:space="0" w:color="auto"/>
                                  </w:divBdr>
                                </w:div>
                                <w:div w:id="5486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sri.com/industries/natural-resources/oceans/index.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mailto:emily.huntley@state.ma.us"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mailto:swalbridge@esri.com" TargetMode="External"/><Relationship Id="rId42" Type="http://schemas.openxmlformats.org/officeDocument/2006/relationships/hyperlink" Target="http://marinecoastalgis.net/"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www.mass.gov/czm" TargetMode="External"/><Relationship Id="rId17" Type="http://schemas.openxmlformats.org/officeDocument/2006/relationships/hyperlink" Target="http://pubs.usgs.gov/of/2009/1072/html/appendix1.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mailto:daniel.sampson@state.ma.us" TargetMode="External"/><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dusk.geo.orst.edu/buffgis/Arc9Labs/lab3_analysis_modelsS09.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roceedings.esri.com/library/userconf/proc04/docs/pap1433.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mailto:Matt.Pendleton@noaa.gov" TargetMode="External"/><Relationship Id="rId40" Type="http://schemas.openxmlformats.org/officeDocument/2006/relationships/hyperlink" Target="http://www.csc.noaa.gov/digitalcoast/tools/btm"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file:///C:\Users\shau7031\Documents\BTM\btm_tutorial\esri.com\oceans"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http://www.csc.noaa.gov/digitalcoast/tools/btm/inde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file:///C:\Users\shau7031\Documents\BTM\btm_tutorial\dwright@esri.com"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20User\AppData\Roaming\Microsoft\Templates\Template%20-%20Short%20Tech%20Doc%20-%20NOAA%20Coastal%20Services%20Cen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9"/>
        <w:category>
          <w:name w:val="General"/>
          <w:gallery w:val="placeholder"/>
        </w:category>
        <w:types>
          <w:type w:val="bbPlcHdr"/>
        </w:types>
        <w:behaviors>
          <w:behavior w:val="content"/>
        </w:behaviors>
        <w:guid w:val="{798D2A1F-0652-4901-A58E-AE36F5FD3533}"/>
      </w:docPartPr>
      <w:docPartBody>
        <w:p w:rsidR="000C0D34" w:rsidRDefault="000C0D34">
          <w:r w:rsidRPr="00513608">
            <w:rPr>
              <w:rStyle w:val="PlaceholderText"/>
            </w:rPr>
            <w:t>Choose an item.</w:t>
          </w:r>
        </w:p>
      </w:docPartBody>
    </w:docPart>
    <w:docPart>
      <w:docPartPr>
        <w:name w:val="96B4736CAF9642A198C6F955A72E2104"/>
        <w:category>
          <w:name w:val="General"/>
          <w:gallery w:val="placeholder"/>
        </w:category>
        <w:types>
          <w:type w:val="bbPlcHdr"/>
        </w:types>
        <w:behaviors>
          <w:behavior w:val="content"/>
        </w:behaviors>
        <w:guid w:val="{ED96B852-F088-472A-A9CA-78154CB4D5B4}"/>
      </w:docPartPr>
      <w:docPartBody>
        <w:p w:rsidR="00766449" w:rsidRDefault="000C0D34" w:rsidP="000C0D34">
          <w:pPr>
            <w:pStyle w:val="96B4736CAF9642A198C6F955A72E2104"/>
          </w:pPr>
          <w:r w:rsidRPr="00513608">
            <w:rPr>
              <w:rStyle w:val="PlaceholderText"/>
            </w:rPr>
            <w:t>Click here to enter a date.</w:t>
          </w:r>
        </w:p>
      </w:docPartBody>
    </w:docPart>
    <w:docPart>
      <w:docPartPr>
        <w:name w:val="DefaultPlaceholder_1082065158"/>
        <w:category>
          <w:name w:val="General"/>
          <w:gallery w:val="placeholder"/>
        </w:category>
        <w:types>
          <w:type w:val="bbPlcHdr"/>
        </w:types>
        <w:behaviors>
          <w:behavior w:val="content"/>
        </w:behaviors>
        <w:guid w:val="{90AE048C-28F9-4ACD-B4A9-E3E1BD9798F9}"/>
      </w:docPartPr>
      <w:docPartBody>
        <w:p w:rsidR="00693E5A" w:rsidRDefault="00766449">
          <w:r w:rsidRPr="00DA0821">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formatting="0"/>
  <w:defaultTabStop w:val="720"/>
  <w:characterSpacingControl w:val="doNotCompress"/>
  <w:compat>
    <w:useFELayout/>
    <w:compatSetting w:name="compatibilityMode" w:uri="http://schemas.microsoft.com/office/word" w:val="12"/>
  </w:compat>
  <w:rsids>
    <w:rsidRoot w:val="000C0D34"/>
    <w:rsid w:val="000C0D34"/>
    <w:rsid w:val="000D7C90"/>
    <w:rsid w:val="00111248"/>
    <w:rsid w:val="0018726D"/>
    <w:rsid w:val="001B47E7"/>
    <w:rsid w:val="001E4D29"/>
    <w:rsid w:val="00235680"/>
    <w:rsid w:val="00257DE3"/>
    <w:rsid w:val="00295BEA"/>
    <w:rsid w:val="002C0477"/>
    <w:rsid w:val="003130F9"/>
    <w:rsid w:val="003827E8"/>
    <w:rsid w:val="00514B17"/>
    <w:rsid w:val="00627FF4"/>
    <w:rsid w:val="0067717B"/>
    <w:rsid w:val="00693E5A"/>
    <w:rsid w:val="006A00B8"/>
    <w:rsid w:val="00766449"/>
    <w:rsid w:val="008332C7"/>
    <w:rsid w:val="008472F0"/>
    <w:rsid w:val="00997A9A"/>
    <w:rsid w:val="00A663D0"/>
    <w:rsid w:val="00AA7FB4"/>
    <w:rsid w:val="00AF47DB"/>
    <w:rsid w:val="00B40852"/>
    <w:rsid w:val="00B93BB4"/>
    <w:rsid w:val="00C703CA"/>
    <w:rsid w:val="00D700CF"/>
    <w:rsid w:val="00FD1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30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4B17"/>
    <w:rPr>
      <w:color w:val="808080"/>
    </w:rPr>
  </w:style>
  <w:style w:type="paragraph" w:customStyle="1" w:styleId="96B4736CAF9642A198C6F955A72E2104">
    <w:name w:val="96B4736CAF9642A198C6F955A72E2104"/>
    <w:rsid w:val="000C0D3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FB3C2A34FE8B4CBA94B63A5A49F3CD65">
    <w:name w:val="FB3C2A34FE8B4CBA94B63A5A49F3CD65"/>
    <w:rsid w:val="00514B17"/>
  </w:style>
  <w:style w:type="paragraph" w:customStyle="1" w:styleId="03F42B6E8BCE42138F3934872CD96C35">
    <w:name w:val="03F42B6E8BCE42138F3934872CD96C35"/>
    <w:rsid w:val="00514B17"/>
  </w:style>
  <w:style w:type="paragraph" w:customStyle="1" w:styleId="ADE2997587144F05BF600749517A3F0D">
    <w:name w:val="ADE2997587144F05BF600749517A3F0D"/>
    <w:rsid w:val="00514B1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D2A19-7C33-4C41-B29C-F1774B7D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Short Tech Doc - NOAA Coastal Services Center.dotx</Template>
  <TotalTime>31</TotalTime>
  <Pages>1</Pages>
  <Words>2596</Words>
  <Characters>14801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NOS</Company>
  <LinksUpToDate>false</LinksUpToDate>
  <CharactersWithSpaces>17363</CharactersWithSpaces>
  <SharedDoc>false</SharedDoc>
  <HLinks>
    <vt:vector size="30" baseType="variant">
      <vt:variant>
        <vt:i4>4128801</vt:i4>
      </vt:variant>
      <vt:variant>
        <vt:i4>9</vt:i4>
      </vt:variant>
      <vt:variant>
        <vt:i4>0</vt:i4>
      </vt:variant>
      <vt:variant>
        <vt:i4>5</vt:i4>
      </vt:variant>
      <vt:variant>
        <vt:lpwstr>http://vdatum.noaa.gov/docs/usersguide.html</vt:lpwstr>
      </vt:variant>
      <vt:variant>
        <vt:lpwstr/>
      </vt:variant>
      <vt:variant>
        <vt:i4>1507412</vt:i4>
      </vt:variant>
      <vt:variant>
        <vt:i4>6</vt:i4>
      </vt:variant>
      <vt:variant>
        <vt:i4>0</vt:i4>
      </vt:variant>
      <vt:variant>
        <vt:i4>5</vt:i4>
      </vt:variant>
      <vt:variant>
        <vt:lpwstr>http://tidesandcurrents.noaa.gov/</vt:lpwstr>
      </vt:variant>
      <vt:variant>
        <vt:lpwstr/>
      </vt:variant>
      <vt:variant>
        <vt:i4>4849682</vt:i4>
      </vt:variant>
      <vt:variant>
        <vt:i4>3</vt:i4>
      </vt:variant>
      <vt:variant>
        <vt:i4>0</vt:i4>
      </vt:variant>
      <vt:variant>
        <vt:i4>5</vt:i4>
      </vt:variant>
      <vt:variant>
        <vt:lpwstr>http://www.csc.noaa.gov/</vt:lpwstr>
      </vt:variant>
      <vt:variant>
        <vt:lpwstr/>
      </vt:variant>
      <vt:variant>
        <vt:i4>5767180</vt:i4>
      </vt:variant>
      <vt:variant>
        <vt:i4>0</vt:i4>
      </vt:variant>
      <vt:variant>
        <vt:i4>0</vt:i4>
      </vt:variant>
      <vt:variant>
        <vt:i4>5</vt:i4>
      </vt:variant>
      <vt:variant>
        <vt:lpwstr>http://www.csc.noaa.gov/digitalcoast/tools/slrviewer/</vt:lpwstr>
      </vt:variant>
      <vt:variant>
        <vt:lpwstr/>
      </vt:variant>
      <vt:variant>
        <vt:i4>4849682</vt:i4>
      </vt:variant>
      <vt:variant>
        <vt:i4>-1</vt:i4>
      </vt:variant>
      <vt:variant>
        <vt:i4>1027</vt:i4>
      </vt:variant>
      <vt:variant>
        <vt:i4>4</vt:i4>
      </vt:variant>
      <vt:variant>
        <vt:lpwstr>http://www.csc.noaa.gov/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Esch</dc:creator>
  <cp:lastModifiedBy>Shaun Walbridge</cp:lastModifiedBy>
  <cp:revision>12</cp:revision>
  <cp:lastPrinted>2013-09-17T05:44:00Z</cp:lastPrinted>
  <dcterms:created xsi:type="dcterms:W3CDTF">2013-08-09T21:42:00Z</dcterms:created>
  <dcterms:modified xsi:type="dcterms:W3CDTF">2013-09-17T05:45:00Z</dcterms:modified>
</cp:coreProperties>
</file>